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ED5CF6" w14:textId="7B6A1698" w:rsidR="00991BAE" w:rsidRDefault="00D51721" w:rsidP="00991BAE">
      <w:pPr>
        <w:pStyle w:val="Author"/>
        <w:rPr>
          <w:color w:val="000000"/>
          <w:sz w:val="48"/>
          <w:szCs w:val="48"/>
        </w:rPr>
      </w:pPr>
      <w:bookmarkStart w:id="0" w:name="_heading=h.gjdgxs" w:colFirst="0" w:colLast="0"/>
      <w:bookmarkEnd w:id="0"/>
      <w:r>
        <w:rPr>
          <w:color w:val="000000"/>
          <w:sz w:val="48"/>
          <w:szCs w:val="48"/>
        </w:rPr>
        <w:t xml:space="preserve">Deal or No Deal: </w:t>
      </w:r>
      <w:r w:rsidR="004A50C9" w:rsidRPr="004A50C9">
        <w:rPr>
          <w:color w:val="000000"/>
          <w:sz w:val="48"/>
          <w:szCs w:val="48"/>
        </w:rPr>
        <w:t>Predict</w:t>
      </w:r>
      <w:r w:rsidR="00AE0C0B">
        <w:rPr>
          <w:color w:val="000000"/>
          <w:sz w:val="48"/>
          <w:szCs w:val="48"/>
        </w:rPr>
        <w:t>ing</w:t>
      </w:r>
      <w:r w:rsidR="004A50C9" w:rsidRPr="004A50C9">
        <w:rPr>
          <w:color w:val="000000"/>
          <w:sz w:val="48"/>
          <w:szCs w:val="48"/>
        </w:rPr>
        <w:t xml:space="preserve"> Mergers and Acquisitions</w:t>
      </w:r>
      <w:r w:rsidR="00AE0C0B">
        <w:rPr>
          <w:color w:val="000000"/>
          <w:sz w:val="48"/>
          <w:szCs w:val="48"/>
        </w:rPr>
        <w:t xml:space="preserve"> at Scale</w:t>
      </w:r>
    </w:p>
    <w:p w14:paraId="00DBCDAA" w14:textId="39EE8F99" w:rsidR="00D7522C" w:rsidRPr="00CA4392" w:rsidRDefault="00991BAE" w:rsidP="00991BAE">
      <w:pPr>
        <w:pStyle w:val="Author"/>
        <w:tabs>
          <w:tab w:val="center" w:pos="5227"/>
          <w:tab w:val="left" w:pos="6763"/>
        </w:tabs>
        <w:jc w:val="left"/>
        <w:rPr>
          <w:sz w:val="16"/>
          <w:szCs w:val="16"/>
        </w:rPr>
        <w:sectPr w:rsidR="00D7522C" w:rsidRPr="00CA4392" w:rsidSect="001A3B3D">
          <w:footerReference w:type="first" r:id="rId8"/>
          <w:pgSz w:w="12240" w:h="15840" w:code="1"/>
          <w:pgMar w:top="1080" w:right="893" w:bottom="1440" w:left="893" w:header="720" w:footer="720" w:gutter="0"/>
          <w:cols w:space="720"/>
          <w:titlePg/>
          <w:docGrid w:linePitch="360"/>
        </w:sectPr>
      </w:pPr>
      <w:r>
        <w:rPr>
          <w:sz w:val="16"/>
          <w:szCs w:val="16"/>
        </w:rPr>
        <w:tab/>
      </w:r>
    </w:p>
    <w:p w14:paraId="0B6D9F45" w14:textId="77777777" w:rsidR="009303D9" w:rsidRPr="00F847A6" w:rsidRDefault="00A4301F" w:rsidP="00A4301F">
      <w:pPr>
        <w:pStyle w:val="Author"/>
        <w:spacing w:before="100" w:beforeAutospacing="1"/>
        <w:rPr>
          <w:sz w:val="18"/>
          <w:szCs w:val="18"/>
        </w:rPr>
      </w:pPr>
      <w:r w:rsidRPr="00A4301F">
        <w:rPr>
          <w:sz w:val="18"/>
          <w:szCs w:val="18"/>
        </w:rPr>
        <w:t>Ryan Moriarty</w:t>
      </w:r>
      <w:r w:rsidR="001A3B3D" w:rsidRPr="00F847A6">
        <w:rPr>
          <w:sz w:val="18"/>
          <w:szCs w:val="18"/>
        </w:rPr>
        <w:br/>
      </w:r>
      <w:r w:rsidRPr="00A4301F">
        <w:rPr>
          <w:i/>
          <w:sz w:val="18"/>
          <w:szCs w:val="18"/>
        </w:rPr>
        <w:t xml:space="preserve">Courant Institute of Mathematical Sciences </w:t>
      </w:r>
      <w:r w:rsidRPr="00A4301F">
        <w:rPr>
          <w:i/>
          <w:sz w:val="18"/>
          <w:szCs w:val="18"/>
        </w:rPr>
        <w:br/>
        <w:t>New York University</w:t>
      </w:r>
      <w:r w:rsidRPr="00F847A6">
        <w:rPr>
          <w:i/>
          <w:sz w:val="18"/>
          <w:szCs w:val="18"/>
        </w:rPr>
        <w:br/>
      </w:r>
      <w:r>
        <w:rPr>
          <w:sz w:val="18"/>
          <w:szCs w:val="18"/>
        </w:rPr>
        <w:t>New York, New York</w:t>
      </w:r>
      <w:r w:rsidR="001A3B3D" w:rsidRPr="00F847A6">
        <w:rPr>
          <w:sz w:val="18"/>
          <w:szCs w:val="18"/>
        </w:rPr>
        <w:br/>
      </w:r>
      <w:r w:rsidRPr="00A4301F">
        <w:rPr>
          <w:sz w:val="18"/>
          <w:szCs w:val="18"/>
        </w:rPr>
        <w:t>rpm295@nyu.edu</w:t>
      </w:r>
    </w:p>
    <w:p w14:paraId="0783C980" w14:textId="1CEC9447" w:rsidR="001A3B3D" w:rsidRPr="00F847A6" w:rsidRDefault="00A4301F" w:rsidP="00A4301F">
      <w:pPr>
        <w:pStyle w:val="Author"/>
        <w:spacing w:before="100" w:beforeAutospacing="1"/>
        <w:rPr>
          <w:sz w:val="18"/>
          <w:szCs w:val="18"/>
        </w:rPr>
      </w:pPr>
      <w:r>
        <w:rPr>
          <w:sz w:val="18"/>
          <w:szCs w:val="18"/>
        </w:rPr>
        <w:t>Howard Ly</w:t>
      </w:r>
      <w:r w:rsidR="001A3B3D" w:rsidRPr="00F847A6">
        <w:rPr>
          <w:sz w:val="18"/>
          <w:szCs w:val="18"/>
        </w:rPr>
        <w:br/>
      </w:r>
      <w:r w:rsidRPr="00A4301F">
        <w:rPr>
          <w:i/>
          <w:sz w:val="18"/>
          <w:szCs w:val="18"/>
        </w:rPr>
        <w:t xml:space="preserve">Courant Institute of Mathematical Sciences </w:t>
      </w:r>
      <w:r w:rsidRPr="00A4301F">
        <w:rPr>
          <w:i/>
          <w:sz w:val="18"/>
          <w:szCs w:val="18"/>
        </w:rPr>
        <w:br/>
        <w:t>New York University</w:t>
      </w:r>
      <w:r w:rsidRPr="00F847A6">
        <w:rPr>
          <w:i/>
          <w:sz w:val="18"/>
          <w:szCs w:val="18"/>
        </w:rPr>
        <w:br/>
      </w:r>
      <w:r>
        <w:rPr>
          <w:sz w:val="18"/>
          <w:szCs w:val="18"/>
        </w:rPr>
        <w:t>New York, New York</w:t>
      </w:r>
      <w:r w:rsidR="001A3B3D" w:rsidRPr="00F847A6">
        <w:rPr>
          <w:sz w:val="18"/>
          <w:szCs w:val="18"/>
        </w:rPr>
        <w:br/>
      </w:r>
      <w:r w:rsidR="00B07057">
        <w:rPr>
          <w:sz w:val="18"/>
          <w:szCs w:val="18"/>
        </w:rPr>
        <w:t>howard.ly</w:t>
      </w:r>
      <w:r w:rsidRPr="00A4301F">
        <w:rPr>
          <w:sz w:val="18"/>
          <w:szCs w:val="18"/>
        </w:rPr>
        <w:t>@</w:t>
      </w:r>
      <w:r w:rsidR="00B07057">
        <w:rPr>
          <w:sz w:val="18"/>
          <w:szCs w:val="18"/>
        </w:rPr>
        <w:t>stern.</w:t>
      </w:r>
      <w:r w:rsidRPr="00A4301F">
        <w:rPr>
          <w:sz w:val="18"/>
          <w:szCs w:val="18"/>
        </w:rPr>
        <w:t>nyu.edu</w:t>
      </w:r>
    </w:p>
    <w:p w14:paraId="65D5F1A7" w14:textId="1BEE925A" w:rsidR="001A3B3D" w:rsidRDefault="00A4301F" w:rsidP="00F847A6">
      <w:pPr>
        <w:pStyle w:val="Author"/>
        <w:spacing w:before="100" w:beforeAutospacing="1"/>
        <w:rPr>
          <w:sz w:val="18"/>
          <w:szCs w:val="18"/>
        </w:rPr>
      </w:pPr>
      <w:r>
        <w:rPr>
          <w:sz w:val="18"/>
          <w:szCs w:val="18"/>
        </w:rPr>
        <w:t>Ellie Lan</w:t>
      </w:r>
      <w:r w:rsidR="001A3B3D" w:rsidRPr="00F847A6">
        <w:rPr>
          <w:sz w:val="18"/>
          <w:szCs w:val="18"/>
        </w:rPr>
        <w:br/>
      </w:r>
      <w:r w:rsidR="00495BCA">
        <w:rPr>
          <w:i/>
          <w:sz w:val="18"/>
          <w:szCs w:val="18"/>
        </w:rPr>
        <w:t>Bloomberg LP</w:t>
      </w:r>
      <w:r w:rsidRPr="00A4301F">
        <w:rPr>
          <w:i/>
          <w:sz w:val="18"/>
          <w:szCs w:val="18"/>
        </w:rPr>
        <w:t xml:space="preserve"> </w:t>
      </w:r>
      <w:r w:rsidRPr="00F847A6">
        <w:rPr>
          <w:i/>
          <w:sz w:val="18"/>
          <w:szCs w:val="18"/>
        </w:rPr>
        <w:br/>
      </w:r>
      <w:r>
        <w:rPr>
          <w:sz w:val="18"/>
          <w:szCs w:val="18"/>
        </w:rPr>
        <w:t>New York, New York</w:t>
      </w:r>
      <w:r w:rsidR="001A3B3D" w:rsidRPr="00F847A6">
        <w:rPr>
          <w:sz w:val="18"/>
          <w:szCs w:val="18"/>
        </w:rPr>
        <w:br/>
      </w:r>
      <w:r w:rsidR="00DB1780" w:rsidRPr="00DB1780">
        <w:rPr>
          <w:sz w:val="18"/>
          <w:szCs w:val="18"/>
        </w:rPr>
        <w:t>zhaolan2011@gmail.com</w:t>
      </w:r>
    </w:p>
    <w:p w14:paraId="0EE4D903" w14:textId="77777777" w:rsidR="00495BCA" w:rsidRPr="00F847A6" w:rsidRDefault="00495BCA" w:rsidP="00F847A6">
      <w:pPr>
        <w:pStyle w:val="Author"/>
        <w:spacing w:before="100" w:beforeAutospacing="1"/>
        <w:rPr>
          <w:sz w:val="18"/>
          <w:szCs w:val="18"/>
        </w:rPr>
      </w:pPr>
    </w:p>
    <w:p w14:paraId="5BA47410" w14:textId="0B09BBFD" w:rsidR="001A3B3D" w:rsidRPr="00F847A6" w:rsidRDefault="00A4301F" w:rsidP="00F847A6">
      <w:pPr>
        <w:pStyle w:val="Author"/>
        <w:spacing w:before="100" w:beforeAutospacing="1"/>
        <w:rPr>
          <w:sz w:val="16"/>
          <w:szCs w:val="16"/>
        </w:rPr>
        <w:sectPr w:rsidR="001A3B3D" w:rsidRPr="00F847A6" w:rsidSect="00F847A6">
          <w:type w:val="continuous"/>
          <w:pgSz w:w="12240" w:h="15840" w:code="1"/>
          <w:pgMar w:top="1080" w:right="893" w:bottom="1440" w:left="893" w:header="720" w:footer="720" w:gutter="0"/>
          <w:cols w:num="4" w:space="216"/>
          <w:docGrid w:linePitch="360"/>
        </w:sectPr>
      </w:pPr>
      <w:r>
        <w:rPr>
          <w:sz w:val="18"/>
          <w:szCs w:val="18"/>
        </w:rPr>
        <w:t>Suzanne K. McIntosh</w:t>
      </w:r>
      <w:r w:rsidR="001A3B3D" w:rsidRPr="00F847A6">
        <w:rPr>
          <w:sz w:val="18"/>
          <w:szCs w:val="18"/>
        </w:rPr>
        <w:br/>
      </w:r>
      <w:r w:rsidRPr="00A4301F">
        <w:rPr>
          <w:i/>
          <w:sz w:val="18"/>
          <w:szCs w:val="18"/>
        </w:rPr>
        <w:t>Courant Institute of Mathematical Sciences</w:t>
      </w:r>
      <w:r>
        <w:rPr>
          <w:i/>
          <w:sz w:val="18"/>
          <w:szCs w:val="18"/>
        </w:rPr>
        <w:t>, and NYU Center for Data Science</w:t>
      </w:r>
      <w:r w:rsidRPr="00A4301F">
        <w:rPr>
          <w:i/>
          <w:sz w:val="18"/>
          <w:szCs w:val="18"/>
        </w:rPr>
        <w:t xml:space="preserve"> </w:t>
      </w:r>
      <w:r w:rsidRPr="00A4301F">
        <w:rPr>
          <w:i/>
          <w:sz w:val="18"/>
          <w:szCs w:val="18"/>
        </w:rPr>
        <w:br/>
        <w:t>New York University</w:t>
      </w:r>
      <w:r w:rsidR="001A3B3D" w:rsidRPr="00F847A6">
        <w:rPr>
          <w:i/>
          <w:sz w:val="18"/>
          <w:szCs w:val="18"/>
        </w:rPr>
        <w:br/>
      </w:r>
      <w:r>
        <w:rPr>
          <w:sz w:val="18"/>
          <w:szCs w:val="18"/>
        </w:rPr>
        <w:t>New York, New York</w:t>
      </w:r>
      <w:r w:rsidR="001A3B3D" w:rsidRPr="00F847A6">
        <w:rPr>
          <w:sz w:val="18"/>
          <w:szCs w:val="18"/>
        </w:rPr>
        <w:br/>
      </w:r>
      <w:r>
        <w:rPr>
          <w:sz w:val="18"/>
          <w:szCs w:val="18"/>
        </w:rPr>
        <w:t>mcintosh@cs.nyu.ed</w:t>
      </w:r>
      <w:r w:rsidR="009941F6">
        <w:rPr>
          <w:sz w:val="18"/>
          <w:szCs w:val="18"/>
        </w:rPr>
        <w:t>u</w:t>
      </w:r>
    </w:p>
    <w:p w14:paraId="4080C8B8" w14:textId="77777777" w:rsidR="00CA4392" w:rsidRDefault="00CA4392" w:rsidP="009941F6">
      <w:pPr>
        <w:pStyle w:val="Author"/>
        <w:spacing w:before="100" w:beforeAutospacing="1"/>
        <w:jc w:val="both"/>
        <w:rPr>
          <w:sz w:val="18"/>
          <w:szCs w:val="18"/>
        </w:rPr>
      </w:pPr>
    </w:p>
    <w:p w14:paraId="27A1185B" w14:textId="77777777" w:rsidR="00CA4392" w:rsidRDefault="00CA4392" w:rsidP="00CA4392">
      <w:pPr>
        <w:pStyle w:val="Author"/>
        <w:spacing w:before="100" w:beforeAutospacing="1"/>
        <w:rPr>
          <w:sz w:val="18"/>
          <w:szCs w:val="18"/>
        </w:rPr>
      </w:pPr>
    </w:p>
    <w:p w14:paraId="6A3028E8" w14:textId="77777777" w:rsidR="00CA4392" w:rsidRPr="00F847A6" w:rsidRDefault="00CA4392" w:rsidP="00CA4392">
      <w:pPr>
        <w:pStyle w:val="Author"/>
        <w:spacing w:before="100" w:beforeAutospacing="1"/>
        <w:rPr>
          <w:sz w:val="16"/>
          <w:szCs w:val="16"/>
        </w:rPr>
        <w:sectPr w:rsidR="00CA4392" w:rsidRPr="00F847A6" w:rsidSect="00F847A6">
          <w:type w:val="continuous"/>
          <w:pgSz w:w="12240" w:h="15840" w:code="1"/>
          <w:pgMar w:top="1080" w:right="893" w:bottom="1440" w:left="893" w:header="720" w:footer="720" w:gutter="0"/>
          <w:cols w:num="4" w:space="216"/>
          <w:docGrid w:linePitch="360"/>
        </w:sectPr>
      </w:pPr>
    </w:p>
    <w:p w14:paraId="549E41EB" w14:textId="77777777" w:rsidR="00CA4392" w:rsidRPr="00F847A6" w:rsidRDefault="00CA4392" w:rsidP="00CA4392">
      <w:pPr>
        <w:pStyle w:val="Author"/>
        <w:spacing w:before="100" w:beforeAutospacing="1"/>
        <w:jc w:val="both"/>
        <w:rPr>
          <w:sz w:val="16"/>
          <w:szCs w:val="16"/>
        </w:rPr>
        <w:sectPr w:rsidR="00CA4392" w:rsidRPr="00F847A6" w:rsidSect="00F847A6">
          <w:type w:val="continuous"/>
          <w:pgSz w:w="12240" w:h="15840" w:code="1"/>
          <w:pgMar w:top="1080" w:right="893" w:bottom="1440" w:left="893" w:header="720" w:footer="720" w:gutter="0"/>
          <w:cols w:num="4" w:space="216"/>
          <w:docGrid w:linePitch="360"/>
        </w:sectPr>
      </w:pPr>
    </w:p>
    <w:p w14:paraId="6451D3A6" w14:textId="73F0DB79" w:rsidR="004D72B5" w:rsidRDefault="009303D9" w:rsidP="005376A0">
      <w:pPr>
        <w:pStyle w:val="Abstract"/>
        <w:rPr>
          <w:i/>
          <w:iCs/>
        </w:rPr>
      </w:pPr>
      <w:r>
        <w:rPr>
          <w:i/>
          <w:iCs/>
        </w:rPr>
        <w:t>Abstract</w:t>
      </w:r>
      <w:r>
        <w:t>—</w:t>
      </w:r>
      <w:r w:rsidR="00206858">
        <w:t xml:space="preserve"> While research on merger and acquisition (M&amp;A) </w:t>
      </w:r>
      <w:r w:rsidR="00222FF0">
        <w:t>has</w:t>
      </w:r>
      <w:r w:rsidR="00206858">
        <w:t xml:space="preserve"> been extensive in the finance literature, in the realm of data science, </w:t>
      </w:r>
      <w:r w:rsidR="004B4763">
        <w:t xml:space="preserve">little </w:t>
      </w:r>
      <w:r w:rsidR="00BD4850">
        <w:t>work</w:t>
      </w:r>
      <w:r w:rsidR="004B4763">
        <w:t xml:space="preserve"> </w:t>
      </w:r>
      <w:r w:rsidR="00BD4850">
        <w:t>has</w:t>
      </w:r>
      <w:r w:rsidR="004B4763">
        <w:t xml:space="preserve"> been done </w:t>
      </w:r>
      <w:r w:rsidR="00BD4850">
        <w:t>in</w:t>
      </w:r>
      <w:r w:rsidR="004B4763">
        <w:t xml:space="preserve"> deploy</w:t>
      </w:r>
      <w:r w:rsidR="00BD4850">
        <w:t>ing</w:t>
      </w:r>
      <w:r w:rsidR="004B4763">
        <w:t xml:space="preserve"> a successful Big Data informed M&amp;A prediction mode</w:t>
      </w:r>
      <w:r w:rsidR="00BD4850">
        <w:t>l</w:t>
      </w:r>
      <w:r w:rsidR="004B4763">
        <w:t>. In</w:t>
      </w:r>
      <w:r w:rsidR="008C4885" w:rsidRPr="008C4885">
        <w:t xml:space="preserve"> this paper, we explore what can be learned about </w:t>
      </w:r>
      <w:r w:rsidR="004B4763">
        <w:t xml:space="preserve">M&amp;A </w:t>
      </w:r>
      <w:r w:rsidR="008C4885" w:rsidRPr="008C4885">
        <w:t xml:space="preserve">activity from a firm’s annual Form 10-K SEC filings. We utilize natural language processing (NLP) techniques to vectorize each filing’s textual data. Next, we cluster firms by industry and identify keywords suggestive of upcoming M&amp;A activity. </w:t>
      </w:r>
      <w:r w:rsidR="00812779">
        <w:t xml:space="preserve">We then train a </w:t>
      </w:r>
      <w:r w:rsidR="008C4885" w:rsidRPr="008C4885">
        <w:t xml:space="preserve">classifier to predict acquirers and targets, which we use to forecast the most likely M&amp;As of 2019. </w:t>
      </w:r>
      <w:r w:rsidR="00812779">
        <w:t>Lastly, we deploy an application which enables users to query our forecasts and visualize our data.</w:t>
      </w:r>
    </w:p>
    <w:p w14:paraId="32316D6F" w14:textId="3F2CED31" w:rsidR="009303D9" w:rsidRPr="004D72B5" w:rsidRDefault="004D72B5" w:rsidP="00222FF0">
      <w:pPr>
        <w:pStyle w:val="Keywords"/>
      </w:pPr>
      <w:r w:rsidRPr="004D72B5">
        <w:t>Keywords—</w:t>
      </w:r>
      <w:r w:rsidR="00222FF0" w:rsidRPr="00222FF0">
        <w:rPr>
          <w:rFonts w:ascii="AppleSystemUIFont" w:hAnsi="AppleSystemUIFont" w:cs="AppleSystemUIFont"/>
          <w:color w:val="353535"/>
          <w:sz w:val="24"/>
          <w:szCs w:val="24"/>
        </w:rPr>
        <w:t xml:space="preserve"> </w:t>
      </w:r>
      <w:r w:rsidR="00222FF0" w:rsidRPr="00222FF0">
        <w:t>Natural language processing</w:t>
      </w:r>
      <w:r w:rsidR="00222FF0">
        <w:t xml:space="preserve">, </w:t>
      </w:r>
      <w:r w:rsidR="00222FF0" w:rsidRPr="00222FF0">
        <w:t>Data analysis</w:t>
      </w:r>
      <w:r w:rsidR="00222FF0">
        <w:t xml:space="preserve">, </w:t>
      </w:r>
      <w:r w:rsidR="00222FF0" w:rsidRPr="00222FF0">
        <w:t>Analytical models</w:t>
      </w:r>
      <w:r w:rsidR="00222FF0">
        <w:t xml:space="preserve">, </w:t>
      </w:r>
      <w:r w:rsidR="00222FF0" w:rsidRPr="00222FF0">
        <w:t>Big data applications</w:t>
      </w:r>
      <w:r w:rsidR="00222FF0">
        <w:t xml:space="preserve">, </w:t>
      </w:r>
      <w:r w:rsidR="00222FF0" w:rsidRPr="00222FF0">
        <w:t>Data visualization</w:t>
      </w:r>
      <w:r w:rsidR="00222FF0">
        <w:t xml:space="preserve">, </w:t>
      </w:r>
      <w:r w:rsidR="008C4885" w:rsidRPr="008C4885">
        <w:t xml:space="preserve">Mergers and Acquisitions, </w:t>
      </w:r>
      <w:r w:rsidR="00222FF0">
        <w:t xml:space="preserve">Apache </w:t>
      </w:r>
      <w:r w:rsidR="008C4885" w:rsidRPr="008C4885">
        <w:t>Spark</w:t>
      </w:r>
    </w:p>
    <w:p w14:paraId="2D4004E8" w14:textId="50DE9DF9" w:rsidR="009303D9" w:rsidRDefault="009303D9" w:rsidP="006B6B66">
      <w:pPr>
        <w:pStyle w:val="Heading1"/>
      </w:pPr>
      <w:r w:rsidRPr="00D632BE">
        <w:t>Introduction</w:t>
      </w:r>
    </w:p>
    <w:p w14:paraId="075F4655" w14:textId="31640DA6" w:rsidR="00812779" w:rsidRPr="00812779" w:rsidRDefault="00812779" w:rsidP="0044295C">
      <w:pPr>
        <w:pStyle w:val="Heading2"/>
      </w:pPr>
      <w:r>
        <w:t>Overview</w:t>
      </w:r>
    </w:p>
    <w:p w14:paraId="0C08F9FF" w14:textId="57B78DE5" w:rsidR="00EE3DD8" w:rsidRPr="001E4099" w:rsidRDefault="00EE3DD8" w:rsidP="001E4099">
      <w:pPr>
        <w:pStyle w:val="BodyText"/>
      </w:pPr>
      <w:r w:rsidRPr="001E4099">
        <w:t xml:space="preserve">A merger or acquisition occurs when one company takes over another, establishing itself as the new owner. </w:t>
      </w:r>
      <w:r w:rsidR="00812779" w:rsidRPr="001E4099">
        <w:t xml:space="preserve">Colloquially, the purchasing company is referred to as the acquirer and the seller is referred to as the target. </w:t>
      </w:r>
      <w:r w:rsidRPr="001E4099">
        <w:t>These transactions are an important part of the financial ecosystem as they allow companies to grow, downsize, or shift their competitive position. M&amp;As affect all parties interested in the management decisions of a company, including employees, stockholders, investment banks, and hedge funds. Due to the effect they can have on the stock price of the companies involved, much work has been done on trying to forecast when these deals are likely to take place.</w:t>
      </w:r>
    </w:p>
    <w:p w14:paraId="375255DF" w14:textId="6683946B" w:rsidR="00812779" w:rsidRPr="00EE3DD8" w:rsidRDefault="00812779" w:rsidP="00DB1780">
      <w:pPr>
        <w:pStyle w:val="Heading2"/>
      </w:pPr>
      <w:r>
        <w:t>Workflow</w:t>
      </w:r>
    </w:p>
    <w:p w14:paraId="4F6B6A93" w14:textId="05658747" w:rsidR="00EE3DD8" w:rsidRPr="00EE3DD8" w:rsidRDefault="00EE3DD8" w:rsidP="00EE3DD8">
      <w:pPr>
        <w:pStyle w:val="BodyText"/>
        <w:rPr>
          <w:lang w:val="en-US"/>
        </w:rPr>
      </w:pPr>
      <w:r w:rsidRPr="00EE3DD8">
        <w:rPr>
          <w:lang w:val="en-US"/>
        </w:rPr>
        <w:t xml:space="preserve">We attempt to use textual analysis to analyze and predict M&amp;A activity. Specifically, we use a corpus of historical Business Description and Management Discussion and Analysis (MD&amp;A) sections of 10-K filings from 1994 to 2018. Using an NLP pipeline, we vectorize these text files and, based on a dataset of historical M&amp;As, create two Boolean labels for each </w:t>
      </w:r>
      <w:r w:rsidRPr="00EE3DD8">
        <w:rPr>
          <w:lang w:val="en-US"/>
        </w:rPr>
        <w:t xml:space="preserve">vector signaling whether they were an acquirer or </w:t>
      </w:r>
      <w:r w:rsidR="00812779">
        <w:rPr>
          <w:lang w:val="en-US"/>
        </w:rPr>
        <w:t>target</w:t>
      </w:r>
      <w:r w:rsidRPr="00EE3DD8">
        <w:rPr>
          <w:lang w:val="en-US"/>
        </w:rPr>
        <w:t xml:space="preserve"> in the year following the report. </w:t>
      </w:r>
    </w:p>
    <w:p w14:paraId="66E4796B" w14:textId="2383D514" w:rsidR="009303D9" w:rsidRDefault="00EE3DD8" w:rsidP="00604BA7">
      <w:pPr>
        <w:pStyle w:val="BodyText"/>
        <w:rPr>
          <w:lang w:val="en-US"/>
        </w:rPr>
      </w:pPr>
      <w:r w:rsidRPr="00EE3DD8">
        <w:rPr>
          <w:lang w:val="en-US"/>
        </w:rPr>
        <w:t xml:space="preserve">We then </w:t>
      </w:r>
      <w:r w:rsidR="00812779">
        <w:rPr>
          <w:lang w:val="en-US"/>
        </w:rPr>
        <w:t>implement</w:t>
      </w:r>
      <w:r w:rsidRPr="00EE3DD8">
        <w:rPr>
          <w:lang w:val="en-US"/>
        </w:rPr>
        <w:t xml:space="preserve"> several machine learning algorithms to extract actionable data from the resulting datasets. </w:t>
      </w:r>
      <w:r w:rsidR="00812779">
        <w:rPr>
          <w:lang w:val="en-US"/>
        </w:rPr>
        <w:t xml:space="preserve">We use </w:t>
      </w:r>
      <w:r w:rsidRPr="00EE3DD8">
        <w:rPr>
          <w:lang w:val="en-US"/>
        </w:rPr>
        <w:t>K-means clustering</w:t>
      </w:r>
      <w:r w:rsidR="00812779">
        <w:rPr>
          <w:lang w:val="en-US"/>
        </w:rPr>
        <w:t xml:space="preserve"> </w:t>
      </w:r>
      <w:r w:rsidRPr="00EE3DD8">
        <w:rPr>
          <w:lang w:val="en-US"/>
        </w:rPr>
        <w:t xml:space="preserve">to identify </w:t>
      </w:r>
      <w:r w:rsidR="005376A0">
        <w:rPr>
          <w:lang w:val="en-US"/>
        </w:rPr>
        <w:t>commonalities among positively labeled companies.</w:t>
      </w:r>
      <w:r w:rsidRPr="00EE3DD8">
        <w:rPr>
          <w:lang w:val="en-US"/>
        </w:rPr>
        <w:t xml:space="preserve"> Next, we train </w:t>
      </w:r>
      <w:r w:rsidR="002842A0">
        <w:rPr>
          <w:lang w:val="en-US"/>
        </w:rPr>
        <w:t xml:space="preserve">two logistic regression </w:t>
      </w:r>
      <w:r w:rsidRPr="00EE3DD8">
        <w:rPr>
          <w:lang w:val="en-US"/>
        </w:rPr>
        <w:t xml:space="preserve">classifiers to identify reports suggestive of upcoming M&amp;A activity. </w:t>
      </w:r>
      <w:r w:rsidR="005376A0">
        <w:rPr>
          <w:lang w:val="en-US"/>
        </w:rPr>
        <w:t>Using the</w:t>
      </w:r>
      <w:r w:rsidRPr="00EE3DD8">
        <w:rPr>
          <w:lang w:val="en-US"/>
        </w:rPr>
        <w:t xml:space="preserve"> </w:t>
      </w:r>
      <w:r w:rsidR="002842A0">
        <w:rPr>
          <w:lang w:val="en-US"/>
        </w:rPr>
        <w:t>classifiers</w:t>
      </w:r>
      <w:r w:rsidR="00111A55">
        <w:rPr>
          <w:lang w:val="en-US"/>
        </w:rPr>
        <w:t>,</w:t>
      </w:r>
      <w:r w:rsidRPr="00EE3DD8">
        <w:rPr>
          <w:lang w:val="en-US"/>
        </w:rPr>
        <w:t xml:space="preserve"> </w:t>
      </w:r>
      <w:r w:rsidR="005376A0">
        <w:rPr>
          <w:lang w:val="en-US"/>
        </w:rPr>
        <w:t xml:space="preserve">we </w:t>
      </w:r>
      <w:r w:rsidRPr="00EE3DD8">
        <w:rPr>
          <w:lang w:val="en-US"/>
        </w:rPr>
        <w:t>t</w:t>
      </w:r>
      <w:r w:rsidR="005376A0">
        <w:rPr>
          <w:lang w:val="en-US"/>
        </w:rPr>
        <w:t>hen</w:t>
      </w:r>
      <w:r w:rsidRPr="00EE3DD8">
        <w:rPr>
          <w:lang w:val="en-US"/>
        </w:rPr>
        <w:t xml:space="preserve"> segment 2019 filings into companies likely to be acquirers, targets, or neither. By joining acquirers and targets by industry we formulate our predictions for this year’s most likely M&amp;A deals.</w:t>
      </w:r>
    </w:p>
    <w:p w14:paraId="6612ECEA" w14:textId="5BC76495" w:rsidR="00EE3DD8" w:rsidRDefault="00EE3DD8" w:rsidP="00EE3DD8">
      <w:pPr>
        <w:pBdr>
          <w:top w:val="nil"/>
          <w:left w:val="nil"/>
          <w:bottom w:val="nil"/>
          <w:right w:val="nil"/>
          <w:between w:val="nil"/>
        </w:pBdr>
        <w:tabs>
          <w:tab w:val="left" w:pos="288"/>
        </w:tabs>
        <w:spacing w:after="120"/>
        <w:ind w:firstLine="288"/>
        <w:jc w:val="both"/>
        <w:rPr>
          <w:color w:val="000000"/>
        </w:rPr>
      </w:pPr>
      <w:r>
        <w:rPr>
          <w:color w:val="000000"/>
        </w:rPr>
        <w:t xml:space="preserve">To gain some interpretability into our classifier, we use latent Dirichlet allocation (LDA) </w:t>
      </w:r>
      <w:r w:rsidR="00303A19">
        <w:rPr>
          <w:color w:val="000000"/>
        </w:rPr>
        <w:fldChar w:fldCharType="begin"/>
      </w:r>
      <w:r w:rsidR="00303A19">
        <w:rPr>
          <w:color w:val="000000"/>
        </w:rPr>
        <w:instrText xml:space="preserve"> REF _Ref17125812 \w \h </w:instrText>
      </w:r>
      <w:r w:rsidR="00303A19">
        <w:rPr>
          <w:color w:val="000000"/>
        </w:rPr>
      </w:r>
      <w:r w:rsidR="00303A19">
        <w:rPr>
          <w:color w:val="000000"/>
        </w:rPr>
        <w:fldChar w:fldCharType="separate"/>
      </w:r>
      <w:r w:rsidR="00667221">
        <w:rPr>
          <w:color w:val="000000"/>
        </w:rPr>
        <w:t>[5]</w:t>
      </w:r>
      <w:r w:rsidR="00303A19">
        <w:rPr>
          <w:color w:val="000000"/>
        </w:rPr>
        <w:fldChar w:fldCharType="end"/>
      </w:r>
      <w:r w:rsidR="00755294">
        <w:rPr>
          <w:color w:val="000000"/>
        </w:rPr>
        <w:t xml:space="preserve"> </w:t>
      </w:r>
      <w:r>
        <w:rPr>
          <w:color w:val="000000"/>
        </w:rPr>
        <w:t xml:space="preserve">on positively labeled data and individual clusters to obtain words and phrases associated with M&amp;A activity. </w:t>
      </w:r>
    </w:p>
    <w:p w14:paraId="4E13D976" w14:textId="0BC452EA" w:rsidR="003B2083" w:rsidRDefault="003B2083" w:rsidP="0044295C">
      <w:pPr>
        <w:pStyle w:val="Heading2"/>
      </w:pPr>
      <w:r>
        <w:t>Project Design</w:t>
      </w:r>
    </w:p>
    <w:p w14:paraId="092FFE29" w14:textId="26783135" w:rsidR="00BB6849" w:rsidRPr="00512DB8" w:rsidRDefault="00EE3DD8" w:rsidP="00512DB8">
      <w:pPr>
        <w:pStyle w:val="BodyText"/>
      </w:pPr>
      <w:r w:rsidRPr="00512DB8">
        <w:t>We follow</w:t>
      </w:r>
      <w:r w:rsidR="00D737F7">
        <w:rPr>
          <w:lang w:val="en-US"/>
        </w:rPr>
        <w:t xml:space="preserve"> the</w:t>
      </w:r>
      <w:r w:rsidRPr="00512DB8">
        <w:t xml:space="preserve"> </w:t>
      </w:r>
      <w:r w:rsidR="00544973">
        <w:rPr>
          <w:lang w:val="en-US"/>
        </w:rPr>
        <w:t>Cross-</w:t>
      </w:r>
      <w:r w:rsidR="006C31AF">
        <w:rPr>
          <w:lang w:val="en-US"/>
        </w:rPr>
        <w:t>I</w:t>
      </w:r>
      <w:r w:rsidR="00544973">
        <w:rPr>
          <w:lang w:val="en-US"/>
        </w:rPr>
        <w:t xml:space="preserve">ndustry </w:t>
      </w:r>
      <w:r w:rsidR="006C31AF">
        <w:rPr>
          <w:lang w:val="en-US"/>
        </w:rPr>
        <w:t>St</w:t>
      </w:r>
      <w:r w:rsidR="00544973">
        <w:rPr>
          <w:lang w:val="en-US"/>
        </w:rPr>
        <w:t xml:space="preserve">andard </w:t>
      </w:r>
      <w:r w:rsidR="006C31AF">
        <w:rPr>
          <w:lang w:val="en-US"/>
        </w:rPr>
        <w:t>P</w:t>
      </w:r>
      <w:r w:rsidR="00544973">
        <w:rPr>
          <w:lang w:val="en-US"/>
        </w:rPr>
        <w:t xml:space="preserve">rocess for </w:t>
      </w:r>
      <w:r w:rsidR="006C31AF">
        <w:rPr>
          <w:lang w:val="en-US"/>
        </w:rPr>
        <w:t>D</w:t>
      </w:r>
      <w:r w:rsidR="00544973">
        <w:rPr>
          <w:lang w:val="en-US"/>
        </w:rPr>
        <w:t xml:space="preserve">ata </w:t>
      </w:r>
      <w:r w:rsidR="006C31AF">
        <w:rPr>
          <w:lang w:val="en-US"/>
        </w:rPr>
        <w:t>M</w:t>
      </w:r>
      <w:r w:rsidR="00544973">
        <w:rPr>
          <w:lang w:val="en-US"/>
        </w:rPr>
        <w:t>ining (CRISP-DM)</w:t>
      </w:r>
      <w:r w:rsidR="00B91FAB" w:rsidRPr="00512DB8">
        <w:t xml:space="preserve"> in the development of this analytics application.</w:t>
      </w:r>
      <w:r w:rsidRPr="00512DB8">
        <w:rPr>
          <w:highlight w:val="white"/>
        </w:rPr>
        <w:t xml:space="preserve"> The design </w:t>
      </w:r>
      <w:r w:rsidR="00B91FAB" w:rsidRPr="00512DB8">
        <w:rPr>
          <w:highlight w:val="white"/>
        </w:rPr>
        <w:t xml:space="preserve">stages </w:t>
      </w:r>
      <w:r w:rsidRPr="00512DB8">
        <w:rPr>
          <w:highlight w:val="white"/>
        </w:rPr>
        <w:t xml:space="preserve">of our project </w:t>
      </w:r>
      <w:r w:rsidR="00B91FAB" w:rsidRPr="00512DB8">
        <w:rPr>
          <w:highlight w:val="white"/>
        </w:rPr>
        <w:t>are</w:t>
      </w:r>
      <w:r w:rsidRPr="00512DB8">
        <w:rPr>
          <w:highlight w:val="white"/>
        </w:rPr>
        <w:t xml:space="preserve"> shown</w:t>
      </w:r>
      <w:r w:rsidR="00984958" w:rsidRPr="00512DB8">
        <w:t xml:space="preserve"> in</w:t>
      </w:r>
      <w:r w:rsidR="00582358" w:rsidRPr="00512DB8">
        <w:t xml:space="preserve"> </w:t>
      </w:r>
      <w:r w:rsidR="009273B9" w:rsidRPr="00512DB8">
        <w:fldChar w:fldCharType="begin"/>
      </w:r>
      <w:r w:rsidR="009273B9" w:rsidRPr="00512DB8">
        <w:instrText xml:space="preserve"> REF _Ref17083637 \w \h </w:instrText>
      </w:r>
      <w:r w:rsidR="00512DB8" w:rsidRPr="00512DB8">
        <w:instrText xml:space="preserve"> \* MERGEFORMAT </w:instrText>
      </w:r>
      <w:r w:rsidR="009273B9" w:rsidRPr="00512DB8">
        <w:fldChar w:fldCharType="separate"/>
      </w:r>
      <w:r w:rsidR="00303A19">
        <w:t>Fig. 1</w:t>
      </w:r>
      <w:r w:rsidR="009273B9" w:rsidRPr="00512DB8">
        <w:fldChar w:fldCharType="end"/>
      </w:r>
      <w:r w:rsidR="00512DB8" w:rsidRPr="00512DB8">
        <w:t xml:space="preserve"> and we provide here a high level description of the stages:</w:t>
      </w:r>
    </w:p>
    <w:p w14:paraId="028AFC27" w14:textId="6F5D17D4" w:rsidR="00512DB8" w:rsidRPr="00226C88" w:rsidRDefault="00512DB8" w:rsidP="00A607FE">
      <w:pPr>
        <w:pStyle w:val="Heading3"/>
        <w:rPr>
          <w:i w:val="0"/>
        </w:rPr>
      </w:pPr>
      <w:r>
        <w:t>Predicting M</w:t>
      </w:r>
      <w:r w:rsidR="00D737F7">
        <w:t>ergers and Acquisitions</w:t>
      </w:r>
      <w:r w:rsidR="004D14C7" w:rsidRPr="00226C88">
        <w:rPr>
          <w:i w:val="0"/>
        </w:rPr>
        <w:t xml:space="preserve">: </w:t>
      </w:r>
      <w:r w:rsidRPr="00226C88">
        <w:rPr>
          <w:i w:val="0"/>
        </w:rPr>
        <w:t xml:space="preserve">Our project aims to predict mergers and acquisitions before they are announced to the public. This is useful because this enables trading strategies where firms can buy stocks </w:t>
      </w:r>
      <w:r w:rsidR="002414AB">
        <w:rPr>
          <w:i w:val="0"/>
        </w:rPr>
        <w:t>of</w:t>
      </w:r>
      <w:r w:rsidRPr="00226C88">
        <w:rPr>
          <w:i w:val="0"/>
        </w:rPr>
        <w:t xml:space="preserve"> the target prior to the acquisition and profit from the price jump following acquisition.</w:t>
      </w:r>
    </w:p>
    <w:p w14:paraId="7904FD3B" w14:textId="2D711476" w:rsidR="00512DB8" w:rsidRPr="00226C88" w:rsidRDefault="00512DB8" w:rsidP="00A607FE">
      <w:pPr>
        <w:pStyle w:val="Heading3"/>
        <w:rPr>
          <w:i w:val="0"/>
        </w:rPr>
      </w:pPr>
      <w:r>
        <w:t>Data</w:t>
      </w:r>
      <w:r w:rsidR="00F57791">
        <w:t xml:space="preserve"> S</w:t>
      </w:r>
      <w:r>
        <w:t>ets</w:t>
      </w:r>
      <w:r w:rsidR="004D14C7" w:rsidRPr="006840F9">
        <w:t>:</w:t>
      </w:r>
      <w:r w:rsidR="004D518A">
        <w:t xml:space="preserve"> </w:t>
      </w:r>
      <w:r w:rsidR="006840F9" w:rsidRPr="00226C88">
        <w:rPr>
          <w:i w:val="0"/>
        </w:rPr>
        <w:t>We obtained a dataset which contain</w:t>
      </w:r>
      <w:r w:rsidR="006C31AF" w:rsidRPr="00226C88">
        <w:rPr>
          <w:i w:val="0"/>
        </w:rPr>
        <w:t>s</w:t>
      </w:r>
      <w:r w:rsidR="006840F9" w:rsidRPr="00226C88">
        <w:rPr>
          <w:i w:val="0"/>
        </w:rPr>
        <w:t xml:space="preserve"> the records of M&amp;A transactions that occurred from 1994 to 2018. We then scraped the Management and Discussions Outlook (MD&amp;A) and the Business Descriptions sections of 10-k reports for </w:t>
      </w:r>
      <w:r w:rsidR="006C31AF" w:rsidRPr="00226C88">
        <w:rPr>
          <w:i w:val="0"/>
        </w:rPr>
        <w:t>all the companies we could find</w:t>
      </w:r>
      <w:r w:rsidRPr="00226C88">
        <w:rPr>
          <w:i w:val="0"/>
        </w:rPr>
        <w:t>.</w:t>
      </w:r>
    </w:p>
    <w:p w14:paraId="512E00C2" w14:textId="74F8280D" w:rsidR="00512DB8" w:rsidRPr="00226C88" w:rsidRDefault="004D14C7" w:rsidP="00A607FE">
      <w:pPr>
        <w:pStyle w:val="Heading3"/>
        <w:rPr>
          <w:i w:val="0"/>
        </w:rPr>
      </w:pPr>
      <w:r>
        <w:t xml:space="preserve">Vectorizing and Labeling Data: </w:t>
      </w:r>
      <w:r w:rsidR="00512DB8" w:rsidRPr="00226C88">
        <w:rPr>
          <w:i w:val="0"/>
        </w:rPr>
        <w:t xml:space="preserve">We </w:t>
      </w:r>
      <w:r w:rsidR="006840F9" w:rsidRPr="00226C88">
        <w:rPr>
          <w:i w:val="0"/>
        </w:rPr>
        <w:t xml:space="preserve">proceed to </w:t>
      </w:r>
      <w:r w:rsidR="00512DB8" w:rsidRPr="00226C88">
        <w:rPr>
          <w:i w:val="0"/>
        </w:rPr>
        <w:t xml:space="preserve">vectorize the MD&amp;A and </w:t>
      </w:r>
      <w:r w:rsidR="006840F9" w:rsidRPr="00226C88">
        <w:rPr>
          <w:i w:val="0"/>
        </w:rPr>
        <w:t>B</w:t>
      </w:r>
      <w:r w:rsidR="00512DB8" w:rsidRPr="00226C88">
        <w:rPr>
          <w:i w:val="0"/>
        </w:rPr>
        <w:t xml:space="preserve">usiness </w:t>
      </w:r>
      <w:r w:rsidR="006840F9" w:rsidRPr="00226C88">
        <w:rPr>
          <w:i w:val="0"/>
        </w:rPr>
        <w:t>D</w:t>
      </w:r>
      <w:r w:rsidR="00512DB8" w:rsidRPr="00226C88">
        <w:rPr>
          <w:i w:val="0"/>
        </w:rPr>
        <w:t xml:space="preserve">escriptions corpus. For </w:t>
      </w:r>
      <w:r w:rsidR="006840F9" w:rsidRPr="00226C88">
        <w:rPr>
          <w:i w:val="0"/>
        </w:rPr>
        <w:t xml:space="preserve">each </w:t>
      </w:r>
      <w:r w:rsidR="006C31AF" w:rsidRPr="00226C88">
        <w:rPr>
          <w:i w:val="0"/>
        </w:rPr>
        <w:t>company</w:t>
      </w:r>
      <w:r w:rsidR="00512DB8" w:rsidRPr="00226C88">
        <w:rPr>
          <w:i w:val="0"/>
        </w:rPr>
        <w:t xml:space="preserve"> we assigned labels</w:t>
      </w:r>
      <w:r w:rsidR="006840F9" w:rsidRPr="00226C88">
        <w:rPr>
          <w:i w:val="0"/>
        </w:rPr>
        <w:t xml:space="preserve"> </w:t>
      </w:r>
      <w:r w:rsidR="00512DB8" w:rsidRPr="00226C88">
        <w:rPr>
          <w:i w:val="0"/>
        </w:rPr>
        <w:t xml:space="preserve"> </w:t>
      </w:r>
      <w:r w:rsidR="00544973" w:rsidRPr="00226C88">
        <w:rPr>
          <w:i w:val="0"/>
        </w:rPr>
        <w:t>of target, non-target, acquirer, non-acquirer.</w:t>
      </w:r>
    </w:p>
    <w:p w14:paraId="3230324F" w14:textId="4DA755E1" w:rsidR="00512DB8" w:rsidRPr="00226C88" w:rsidRDefault="00544973" w:rsidP="00A607FE">
      <w:pPr>
        <w:pStyle w:val="Heading3"/>
        <w:rPr>
          <w:i w:val="0"/>
        </w:rPr>
      </w:pPr>
      <w:r>
        <w:lastRenderedPageBreak/>
        <w:t xml:space="preserve">Clustering </w:t>
      </w:r>
      <w:r w:rsidR="004D14C7">
        <w:t xml:space="preserve">and </w:t>
      </w:r>
      <w:r>
        <w:t>Classification</w:t>
      </w:r>
      <w:r w:rsidR="004D14C7">
        <w:t xml:space="preserve">: </w:t>
      </w:r>
      <w:r w:rsidR="00512DB8" w:rsidRPr="00226C88">
        <w:rPr>
          <w:i w:val="0"/>
        </w:rPr>
        <w:t xml:space="preserve">We trained </w:t>
      </w:r>
      <w:r w:rsidRPr="00226C88">
        <w:rPr>
          <w:i w:val="0"/>
        </w:rPr>
        <w:t xml:space="preserve">a </w:t>
      </w:r>
      <w:r w:rsidR="00512DB8" w:rsidRPr="00226C88">
        <w:rPr>
          <w:i w:val="0"/>
        </w:rPr>
        <w:t xml:space="preserve">classifier to enable us to distinguish between firms that are most likely be  targets </w:t>
      </w:r>
      <w:r w:rsidRPr="00226C88">
        <w:rPr>
          <w:i w:val="0"/>
        </w:rPr>
        <w:t>or</w:t>
      </w:r>
      <w:r w:rsidR="00512DB8" w:rsidRPr="00226C88">
        <w:rPr>
          <w:i w:val="0"/>
        </w:rPr>
        <w:t xml:space="preserve"> acquirers. In addition, </w:t>
      </w:r>
      <w:r w:rsidRPr="00226C88">
        <w:rPr>
          <w:i w:val="0"/>
        </w:rPr>
        <w:t xml:space="preserve">we performed clustering to identify subgroups within the categories </w:t>
      </w:r>
      <w:r w:rsidR="006C31AF" w:rsidRPr="00226C88">
        <w:rPr>
          <w:i w:val="0"/>
        </w:rPr>
        <w:t xml:space="preserve">of </w:t>
      </w:r>
      <w:r w:rsidRPr="00226C88">
        <w:rPr>
          <w:i w:val="0"/>
        </w:rPr>
        <w:t>targets, acquirers, non-targets and non-acquirers. This</w:t>
      </w:r>
      <w:r w:rsidR="00512DB8" w:rsidRPr="00226C88">
        <w:rPr>
          <w:i w:val="0"/>
        </w:rPr>
        <w:t xml:space="preserve"> allows us to single out which topics and terms are </w:t>
      </w:r>
      <w:r w:rsidRPr="00226C88">
        <w:rPr>
          <w:i w:val="0"/>
        </w:rPr>
        <w:t>most indicative of each category and identify relations across subgroups. This</w:t>
      </w:r>
      <w:r w:rsidR="00512DB8" w:rsidRPr="00226C88">
        <w:rPr>
          <w:i w:val="0"/>
        </w:rPr>
        <w:t xml:space="preserve"> </w:t>
      </w:r>
      <w:r w:rsidRPr="00226C88">
        <w:rPr>
          <w:i w:val="0"/>
        </w:rPr>
        <w:t>approach supplements our classifier to enable</w:t>
      </w:r>
      <w:r w:rsidR="00512DB8" w:rsidRPr="00226C88">
        <w:rPr>
          <w:i w:val="0"/>
        </w:rPr>
        <w:t xml:space="preserve"> greater interpretability.</w:t>
      </w:r>
    </w:p>
    <w:p w14:paraId="3CBEF87A" w14:textId="51BDD4C1" w:rsidR="00512DB8" w:rsidRPr="00226C88" w:rsidRDefault="004D14C7" w:rsidP="00A607FE">
      <w:pPr>
        <w:pStyle w:val="Heading3"/>
        <w:rPr>
          <w:i w:val="0"/>
        </w:rPr>
      </w:pPr>
      <w:r>
        <w:t>Cross-validation</w:t>
      </w:r>
      <w:r w:rsidRPr="00226C88">
        <w:rPr>
          <w:i w:val="0"/>
        </w:rPr>
        <w:t xml:space="preserve">: </w:t>
      </w:r>
      <w:r w:rsidR="00512DB8" w:rsidRPr="00226C88">
        <w:rPr>
          <w:i w:val="0"/>
        </w:rPr>
        <w:t xml:space="preserve">We use cross-validation to split our data intro training and test sets. We </w:t>
      </w:r>
      <w:r w:rsidR="00544973" w:rsidRPr="00226C88">
        <w:rPr>
          <w:i w:val="0"/>
        </w:rPr>
        <w:t>evaluated our results through the precision level</w:t>
      </w:r>
      <w:r w:rsidR="006C31AF" w:rsidRPr="00226C88">
        <w:rPr>
          <w:i w:val="0"/>
        </w:rPr>
        <w:t>s</w:t>
      </w:r>
      <w:r w:rsidR="00544973" w:rsidRPr="00226C88">
        <w:rPr>
          <w:i w:val="0"/>
        </w:rPr>
        <w:t xml:space="preserve"> we were able to obtain across a range of thresholds.</w:t>
      </w:r>
    </w:p>
    <w:p w14:paraId="1A30489F" w14:textId="3E1F6078" w:rsidR="00512DB8" w:rsidRPr="00226C88" w:rsidRDefault="004D14C7" w:rsidP="00A607FE">
      <w:pPr>
        <w:pStyle w:val="Heading3"/>
        <w:rPr>
          <w:i w:val="0"/>
        </w:rPr>
      </w:pPr>
      <w:r>
        <w:t>Application Development</w:t>
      </w:r>
      <w:r w:rsidRPr="00226C88">
        <w:rPr>
          <w:i w:val="0"/>
        </w:rPr>
        <w:t xml:space="preserve">: </w:t>
      </w:r>
      <w:r w:rsidR="006C31AF" w:rsidRPr="00226C88">
        <w:rPr>
          <w:i w:val="0"/>
        </w:rPr>
        <w:t>We created a website that enables</w:t>
      </w:r>
      <w:r w:rsidR="00512DB8" w:rsidRPr="00226C88">
        <w:rPr>
          <w:i w:val="0"/>
        </w:rPr>
        <w:t xml:space="preserve"> </w:t>
      </w:r>
      <w:r w:rsidR="006C31AF" w:rsidRPr="00226C88">
        <w:rPr>
          <w:i w:val="0"/>
        </w:rPr>
        <w:t>users</w:t>
      </w:r>
      <w:r w:rsidR="00512DB8" w:rsidRPr="00226C88">
        <w:rPr>
          <w:i w:val="0"/>
        </w:rPr>
        <w:t xml:space="preserve"> to input a company or industry and receive useful information such as </w:t>
      </w:r>
      <w:r w:rsidR="003457FD" w:rsidRPr="00226C88">
        <w:rPr>
          <w:i w:val="0"/>
        </w:rPr>
        <w:t xml:space="preserve">the probability of a company being a target or acquirer and </w:t>
      </w:r>
      <w:r w:rsidR="00512DB8" w:rsidRPr="00226C88">
        <w:rPr>
          <w:i w:val="0"/>
        </w:rPr>
        <w:t>the likely</w:t>
      </w:r>
      <w:r w:rsidR="003457FD" w:rsidRPr="00226C88">
        <w:rPr>
          <w:i w:val="0"/>
        </w:rPr>
        <w:t xml:space="preserve"> targets or acquirers of that company.</w:t>
      </w:r>
      <w:r w:rsidR="00512DB8" w:rsidRPr="00226C88">
        <w:rPr>
          <w:i w:val="0"/>
        </w:rPr>
        <w:t xml:space="preserve"> </w:t>
      </w:r>
      <w:r w:rsidR="006C31AF" w:rsidRPr="00226C88">
        <w:rPr>
          <w:i w:val="0"/>
        </w:rPr>
        <w:t xml:space="preserve">We </w:t>
      </w:r>
      <w:r w:rsidR="003457FD" w:rsidRPr="00226C88">
        <w:rPr>
          <w:i w:val="0"/>
        </w:rPr>
        <w:t xml:space="preserve">also provide </w:t>
      </w:r>
      <w:r w:rsidR="006C31AF" w:rsidRPr="00226C88">
        <w:rPr>
          <w:i w:val="0"/>
        </w:rPr>
        <w:t>a variety of different ways</w:t>
      </w:r>
      <w:r w:rsidR="003457FD" w:rsidRPr="00226C88">
        <w:rPr>
          <w:i w:val="0"/>
        </w:rPr>
        <w:t xml:space="preserve"> for </w:t>
      </w:r>
      <w:r w:rsidR="006C31AF" w:rsidRPr="00226C88">
        <w:rPr>
          <w:i w:val="0"/>
        </w:rPr>
        <w:t>investors</w:t>
      </w:r>
      <w:r w:rsidR="003457FD" w:rsidRPr="00226C88">
        <w:rPr>
          <w:i w:val="0"/>
        </w:rPr>
        <w:t xml:space="preserve"> to visualize our results.</w:t>
      </w:r>
    </w:p>
    <w:p w14:paraId="1C72C623" w14:textId="77777777" w:rsidR="00BB6849" w:rsidRDefault="00BB6849" w:rsidP="00BB6849">
      <w:pPr>
        <w:pStyle w:val="Heading2"/>
      </w:pPr>
      <w:r>
        <w:t>Contributions</w:t>
      </w:r>
    </w:p>
    <w:p w14:paraId="7A27FC10" w14:textId="77777777" w:rsidR="00BB6849" w:rsidRDefault="00BB6849" w:rsidP="00BB6849">
      <w:pPr>
        <w:pStyle w:val="BodyText"/>
      </w:pPr>
      <w:r>
        <w:t xml:space="preserve">Our main contributions are as follows: </w:t>
      </w:r>
    </w:p>
    <w:p w14:paraId="6AFDD95C" w14:textId="77777777" w:rsidR="00BB6849" w:rsidRDefault="00BB6849" w:rsidP="00BB6849">
      <w:pPr>
        <w:pStyle w:val="BodyText"/>
        <w:numPr>
          <w:ilvl w:val="0"/>
          <w:numId w:val="30"/>
        </w:numPr>
      </w:pPr>
      <w:r>
        <w:t>We perform a clustering analysis of targets and acquirers, finding that the 10-Ks of targeted companies not only appear more homogenous but also contain more instances of negative and risk-related terms than those of acquiring companies.</w:t>
      </w:r>
    </w:p>
    <w:p w14:paraId="27889FD3" w14:textId="37008F49" w:rsidR="00BB6849" w:rsidRDefault="00BB6849" w:rsidP="00BB6849">
      <w:pPr>
        <w:pStyle w:val="BodyText"/>
        <w:numPr>
          <w:ilvl w:val="0"/>
          <w:numId w:val="30"/>
        </w:numPr>
      </w:pPr>
      <w:r>
        <w:t>Our classification models achieve an</w:t>
      </w:r>
      <w:r w:rsidR="00B11B46" w:rsidRPr="00B11B46">
        <w:rPr>
          <w:lang w:val="en-US"/>
        </w:rPr>
        <w:t xml:space="preserve"> </w:t>
      </w:r>
      <w:r w:rsidR="00B11B46">
        <w:rPr>
          <w:lang w:val="en-US"/>
        </w:rPr>
        <w:t>area under the receiver operating characteristic curve</w:t>
      </w:r>
      <w:r>
        <w:t xml:space="preserve"> </w:t>
      </w:r>
      <w:r w:rsidR="00B11B46">
        <w:rPr>
          <w:lang w:val="en-US"/>
        </w:rPr>
        <w:t>(</w:t>
      </w:r>
      <w:r>
        <w:t>AUC</w:t>
      </w:r>
      <w:r w:rsidR="00B11B46">
        <w:rPr>
          <w:lang w:val="en-US"/>
        </w:rPr>
        <w:t>)</w:t>
      </w:r>
      <w:r>
        <w:t xml:space="preserve"> of .72 and .7</w:t>
      </w:r>
      <w:r w:rsidR="00B11B46">
        <w:rPr>
          <w:lang w:val="en-US"/>
        </w:rPr>
        <w:t>7</w:t>
      </w:r>
      <w:r>
        <w:t xml:space="preserve"> for targets and acquirers respectively. They produced precision rates of 8%</w:t>
      </w:r>
      <w:r w:rsidR="00B11B46">
        <w:rPr>
          <w:lang w:val="en-US"/>
        </w:rPr>
        <w:t xml:space="preserve"> for targets</w:t>
      </w:r>
      <w:r>
        <w:t xml:space="preserve"> and 79% for </w:t>
      </w:r>
      <w:r w:rsidR="00B11B46">
        <w:rPr>
          <w:lang w:val="en-US"/>
        </w:rPr>
        <w:t>a</w:t>
      </w:r>
      <w:r>
        <w:t>cquirers</w:t>
      </w:r>
      <w:r w:rsidR="00B11B46">
        <w:rPr>
          <w:lang w:val="en-US"/>
        </w:rPr>
        <w:t>.</w:t>
      </w:r>
    </w:p>
    <w:p w14:paraId="3F682FCE" w14:textId="4B4F7D07" w:rsidR="00BB6849" w:rsidRDefault="00BB6849" w:rsidP="00BB6849">
      <w:pPr>
        <w:pStyle w:val="BodyText"/>
        <w:numPr>
          <w:ilvl w:val="0"/>
          <w:numId w:val="30"/>
        </w:numPr>
      </w:pPr>
      <w:r>
        <w:t>We use our classifiers to make predictions for 2019 and develop a novel application for querying and viewing our results.</w:t>
      </w:r>
    </w:p>
    <w:p w14:paraId="437C4F4F" w14:textId="1FA4E03F" w:rsidR="003715F3" w:rsidRPr="00D5337F" w:rsidRDefault="00D5337F" w:rsidP="00D5337F">
      <w:pPr>
        <w:pStyle w:val="BodyText"/>
        <w:rPr>
          <w:lang w:val="en-US"/>
        </w:rPr>
      </w:pPr>
      <w:r>
        <w:rPr>
          <w:lang w:val="en-US"/>
        </w:rPr>
        <w:t xml:space="preserve">The paper is organized as follows: in </w:t>
      </w:r>
      <w:r w:rsidR="00237C54">
        <w:rPr>
          <w:lang w:val="en-US"/>
        </w:rPr>
        <w:t xml:space="preserve">Section </w:t>
      </w:r>
      <w:r>
        <w:rPr>
          <w:lang w:val="en-US"/>
        </w:rPr>
        <w:fldChar w:fldCharType="begin"/>
      </w:r>
      <w:r>
        <w:rPr>
          <w:lang w:val="en-US"/>
        </w:rPr>
        <w:instrText xml:space="preserve"> REF _Ref17089126 \w \h </w:instrText>
      </w:r>
      <w:r>
        <w:rPr>
          <w:lang w:val="en-US"/>
        </w:rPr>
      </w:r>
      <w:r>
        <w:rPr>
          <w:lang w:val="en-US"/>
        </w:rPr>
        <w:fldChar w:fldCharType="separate"/>
      </w:r>
      <w:r w:rsidR="00A178B5">
        <w:rPr>
          <w:lang w:val="en-US"/>
        </w:rPr>
        <w:t>II</w:t>
      </w:r>
      <w:r>
        <w:rPr>
          <w:lang w:val="en-US"/>
        </w:rPr>
        <w:fldChar w:fldCharType="end"/>
      </w:r>
      <w:r>
        <w:rPr>
          <w:lang w:val="en-US"/>
        </w:rPr>
        <w:t xml:space="preserve"> we describe the motivation for developing this analytic application. In </w:t>
      </w:r>
      <w:r w:rsidR="00237C54">
        <w:rPr>
          <w:lang w:val="en-US"/>
        </w:rPr>
        <w:t xml:space="preserve">Section </w:t>
      </w:r>
      <w:r w:rsidR="003C0E84">
        <w:rPr>
          <w:lang w:val="en-US"/>
        </w:rPr>
        <w:fldChar w:fldCharType="begin"/>
      </w:r>
      <w:r w:rsidR="003C0E84">
        <w:rPr>
          <w:lang w:val="en-US"/>
        </w:rPr>
        <w:instrText xml:space="preserve"> REF _Ref17098374 \w \h </w:instrText>
      </w:r>
      <w:r w:rsidR="003C0E84">
        <w:rPr>
          <w:lang w:val="en-US"/>
        </w:rPr>
      </w:r>
      <w:r w:rsidR="003C0E84">
        <w:rPr>
          <w:lang w:val="en-US"/>
        </w:rPr>
        <w:fldChar w:fldCharType="separate"/>
      </w:r>
      <w:r w:rsidR="00A178B5">
        <w:rPr>
          <w:lang w:val="en-US"/>
        </w:rPr>
        <w:t>III</w:t>
      </w:r>
      <w:r w:rsidR="003C0E84">
        <w:rPr>
          <w:lang w:val="en-US"/>
        </w:rPr>
        <w:fldChar w:fldCharType="end"/>
      </w:r>
      <w:r>
        <w:rPr>
          <w:lang w:val="en-US"/>
        </w:rPr>
        <w:t xml:space="preserve"> we describe related work, </w:t>
      </w:r>
      <w:r w:rsidR="00237C54">
        <w:rPr>
          <w:lang w:val="en-US"/>
        </w:rPr>
        <w:t>S</w:t>
      </w:r>
      <w:r>
        <w:rPr>
          <w:lang w:val="en-US"/>
        </w:rPr>
        <w:t xml:space="preserve">ection </w:t>
      </w:r>
      <w:r>
        <w:rPr>
          <w:lang w:val="en-US"/>
        </w:rPr>
        <w:fldChar w:fldCharType="begin"/>
      </w:r>
      <w:r>
        <w:rPr>
          <w:lang w:val="en-US"/>
        </w:rPr>
        <w:instrText xml:space="preserve"> REF _Ref17089247 \w \h </w:instrText>
      </w:r>
      <w:r>
        <w:rPr>
          <w:lang w:val="en-US"/>
        </w:rPr>
      </w:r>
      <w:r>
        <w:rPr>
          <w:lang w:val="en-US"/>
        </w:rPr>
        <w:fldChar w:fldCharType="separate"/>
      </w:r>
      <w:r w:rsidR="00A178B5">
        <w:rPr>
          <w:lang w:val="en-US"/>
        </w:rPr>
        <w:t>IV</w:t>
      </w:r>
      <w:r>
        <w:rPr>
          <w:lang w:val="en-US"/>
        </w:rPr>
        <w:fldChar w:fldCharType="end"/>
      </w:r>
      <w:r>
        <w:rPr>
          <w:lang w:val="en-US"/>
        </w:rPr>
        <w:t xml:space="preserve"> describes the datasets used, </w:t>
      </w:r>
      <w:r w:rsidR="00237C54">
        <w:rPr>
          <w:lang w:val="en-US"/>
        </w:rPr>
        <w:t xml:space="preserve">Section </w:t>
      </w:r>
      <w:r>
        <w:rPr>
          <w:lang w:val="en-US"/>
        </w:rPr>
        <w:fldChar w:fldCharType="begin"/>
      </w:r>
      <w:r>
        <w:rPr>
          <w:lang w:val="en-US"/>
        </w:rPr>
        <w:instrText xml:space="preserve"> REF _Ref17089269 \w \h </w:instrText>
      </w:r>
      <w:r>
        <w:rPr>
          <w:lang w:val="en-US"/>
        </w:rPr>
      </w:r>
      <w:r>
        <w:rPr>
          <w:lang w:val="en-US"/>
        </w:rPr>
        <w:fldChar w:fldCharType="separate"/>
      </w:r>
      <w:r w:rsidR="00A178B5">
        <w:rPr>
          <w:lang w:val="en-US"/>
        </w:rPr>
        <w:t>V</w:t>
      </w:r>
      <w:r>
        <w:rPr>
          <w:lang w:val="en-US"/>
        </w:rPr>
        <w:fldChar w:fldCharType="end"/>
      </w:r>
      <w:r>
        <w:rPr>
          <w:lang w:val="en-US"/>
        </w:rPr>
        <w:t xml:space="preserve"> describes the backend analytic, </w:t>
      </w:r>
      <w:r w:rsidR="00237C54">
        <w:rPr>
          <w:lang w:val="en-US"/>
        </w:rPr>
        <w:t xml:space="preserve">Section </w:t>
      </w:r>
      <w:r>
        <w:rPr>
          <w:lang w:val="en-US"/>
        </w:rPr>
        <w:fldChar w:fldCharType="begin"/>
      </w:r>
      <w:r>
        <w:rPr>
          <w:lang w:val="en-US"/>
        </w:rPr>
        <w:instrText xml:space="preserve"> REF _Ref17089288 \w \h </w:instrText>
      </w:r>
      <w:r>
        <w:rPr>
          <w:lang w:val="en-US"/>
        </w:rPr>
      </w:r>
      <w:r>
        <w:rPr>
          <w:lang w:val="en-US"/>
        </w:rPr>
        <w:fldChar w:fldCharType="separate"/>
      </w:r>
      <w:r w:rsidR="00A178B5">
        <w:rPr>
          <w:lang w:val="en-US"/>
        </w:rPr>
        <w:t>VI</w:t>
      </w:r>
      <w:r>
        <w:rPr>
          <w:lang w:val="en-US"/>
        </w:rPr>
        <w:fldChar w:fldCharType="end"/>
      </w:r>
      <w:r>
        <w:rPr>
          <w:lang w:val="en-US"/>
        </w:rPr>
        <w:t xml:space="preserve"> provides an overview of the design of the application, </w:t>
      </w:r>
      <w:r w:rsidR="00237C54">
        <w:rPr>
          <w:lang w:val="en-US"/>
        </w:rPr>
        <w:t>Section</w:t>
      </w:r>
      <w:r w:rsidR="0094014A">
        <w:rPr>
          <w:lang w:val="en-US"/>
        </w:rPr>
        <w:t xml:space="preserve"> </w:t>
      </w:r>
      <w:r w:rsidR="0094014A">
        <w:rPr>
          <w:lang w:val="en-US"/>
        </w:rPr>
        <w:fldChar w:fldCharType="begin"/>
      </w:r>
      <w:r w:rsidR="0094014A">
        <w:rPr>
          <w:lang w:val="en-US"/>
        </w:rPr>
        <w:instrText xml:space="preserve"> REF _Ref17089339 \w \h </w:instrText>
      </w:r>
      <w:r w:rsidR="0094014A">
        <w:rPr>
          <w:lang w:val="en-US"/>
        </w:rPr>
      </w:r>
      <w:r w:rsidR="0094014A">
        <w:rPr>
          <w:lang w:val="en-US"/>
        </w:rPr>
        <w:fldChar w:fldCharType="separate"/>
      </w:r>
      <w:r w:rsidR="00A178B5">
        <w:rPr>
          <w:lang w:val="en-US"/>
        </w:rPr>
        <w:t>VII</w:t>
      </w:r>
      <w:r w:rsidR="0094014A">
        <w:rPr>
          <w:lang w:val="en-US"/>
        </w:rPr>
        <w:fldChar w:fldCharType="end"/>
      </w:r>
      <w:r w:rsidR="0094014A">
        <w:rPr>
          <w:lang w:val="en-US"/>
        </w:rPr>
        <w:t xml:space="preserve"> provides an analysis of our results, and </w:t>
      </w:r>
      <w:r w:rsidR="00237C54">
        <w:rPr>
          <w:lang w:val="en-US"/>
        </w:rPr>
        <w:t>Section</w:t>
      </w:r>
      <w:r w:rsidR="00C01228">
        <w:rPr>
          <w:lang w:val="en-US"/>
        </w:rPr>
        <w:t xml:space="preserve"> </w:t>
      </w:r>
      <w:r w:rsidR="00C01228">
        <w:rPr>
          <w:lang w:val="en-US"/>
        </w:rPr>
        <w:fldChar w:fldCharType="begin"/>
      </w:r>
      <w:r w:rsidR="00C01228">
        <w:rPr>
          <w:lang w:val="en-US"/>
        </w:rPr>
        <w:instrText xml:space="preserve"> REF _Ref17125878 \w \h </w:instrText>
      </w:r>
      <w:r w:rsidR="00C01228">
        <w:rPr>
          <w:lang w:val="en-US"/>
        </w:rPr>
      </w:r>
      <w:r w:rsidR="00C01228">
        <w:rPr>
          <w:lang w:val="en-US"/>
        </w:rPr>
        <w:fldChar w:fldCharType="separate"/>
      </w:r>
      <w:r w:rsidR="00A178B5">
        <w:rPr>
          <w:lang w:val="en-US"/>
        </w:rPr>
        <w:t>0</w:t>
      </w:r>
      <w:r w:rsidR="00C01228">
        <w:rPr>
          <w:lang w:val="en-US"/>
        </w:rPr>
        <w:fldChar w:fldCharType="end"/>
      </w:r>
      <w:r w:rsidR="00C01228">
        <w:rPr>
          <w:lang w:val="en-US"/>
        </w:rPr>
        <w:t xml:space="preserve"> </w:t>
      </w:r>
      <w:r>
        <w:rPr>
          <w:lang w:val="en-US"/>
        </w:rPr>
        <w:t>describes actuation and remediation</w:t>
      </w:r>
      <w:r w:rsidR="00237C54">
        <w:rPr>
          <w:lang w:val="en-US"/>
        </w:rPr>
        <w:t>.</w:t>
      </w:r>
    </w:p>
    <w:p w14:paraId="08664CE2" w14:textId="77777777" w:rsidR="00D97EF8" w:rsidRPr="006B6B66" w:rsidRDefault="00D97EF8" w:rsidP="00D97EF8">
      <w:pPr>
        <w:pStyle w:val="Heading1"/>
      </w:pPr>
      <w:bookmarkStart w:id="1" w:name="_Ref17089126"/>
      <w:r>
        <w:t>Motivation</w:t>
      </w:r>
      <w:bookmarkEnd w:id="1"/>
    </w:p>
    <w:p w14:paraId="6DF5F949" w14:textId="77777777" w:rsidR="003B07B1" w:rsidRDefault="00D97EF8" w:rsidP="003B07B1">
      <w:pPr>
        <w:pStyle w:val="BodyText"/>
      </w:pPr>
      <w:r>
        <w:t xml:space="preserve">We wanted to give the stakeholders of a company a means of inquiring about the likelihood of an upcoming merger or acquisition. </w:t>
      </w:r>
      <w:r>
        <w:rPr>
          <w:rFonts w:eastAsia="Times New Roman"/>
          <w:color w:val="000000"/>
        </w:rPr>
        <w:t>Our analysis will provide</w:t>
      </w:r>
      <w:r>
        <w:t xml:space="preserve"> an estimate of the chances a given company will be an acquirer or a target. To those not interested in specific firms, but the M&amp;A landscape generally, we provide forecasts of the most probable deals by</w:t>
      </w:r>
      <w:r>
        <w:rPr>
          <w:rFonts w:eastAsia="Times New Roman"/>
          <w:color w:val="000000"/>
        </w:rPr>
        <w:t xml:space="preserve"> matching acquirers and targets </w:t>
      </w:r>
      <w:r>
        <w:t>by industry.</w:t>
      </w:r>
    </w:p>
    <w:p w14:paraId="49AE02F5" w14:textId="2E8BA825" w:rsidR="00B1538B" w:rsidRPr="003B07B1" w:rsidRDefault="001D316F" w:rsidP="003B07B1">
      <w:pPr>
        <w:pStyle w:val="BodyText"/>
      </w:pPr>
      <w:r>
        <w:rPr>
          <w:rFonts w:eastAsia="Times New Roman"/>
          <w:color w:val="000000"/>
        </w:rPr>
        <w:t>While</w:t>
      </w:r>
      <w:r>
        <w:t xml:space="preserve"> knowledge of upcoming M&amp;A activity can aid employees and other firms within </w:t>
      </w:r>
      <w:r w:rsidR="00B11B46">
        <w:rPr>
          <w:lang w:val="en-US"/>
        </w:rPr>
        <w:t>related</w:t>
      </w:r>
      <w:r>
        <w:t xml:space="preserve"> industr</w:t>
      </w:r>
      <w:r w:rsidR="00B11B46">
        <w:rPr>
          <w:lang w:val="en-US"/>
        </w:rPr>
        <w:t>ies</w:t>
      </w:r>
      <w:r>
        <w:t xml:space="preserve">, its primary benefit is to investors. </w:t>
      </w:r>
      <w:r>
        <w:rPr>
          <w:rFonts w:eastAsia="Times New Roman"/>
          <w:color w:val="000000"/>
        </w:rPr>
        <w:t>Investors can use insights derived from our application to inform their trading decisions. Historically, a target company’s stock price tends to increase during a takeover and the acquirer’s stock price tends to decline.</w:t>
      </w:r>
      <w:r w:rsidR="003B07B1">
        <w:rPr>
          <w:rFonts w:eastAsia="Times New Roman"/>
          <w:color w:val="000000"/>
          <w:lang w:val="en-US"/>
        </w:rPr>
        <w:t xml:space="preserve"> </w:t>
      </w:r>
      <w:r w:rsidR="00853CCE" w:rsidRPr="001D316F">
        <w:t>Therefore, a viable strategy would be to buy shares of companies that are most likely to be targets of an acquisition, while selling shares of companies most likely to be acquirers.</w:t>
      </w:r>
      <w:r>
        <w:rPr>
          <w:rFonts w:eastAsia="Times New Roman"/>
          <w:color w:val="000000"/>
        </w:rPr>
        <w:t xml:space="preserve"> </w:t>
      </w:r>
    </w:p>
    <w:p w14:paraId="2A1F72D8" w14:textId="77777777" w:rsidR="0024063C" w:rsidRDefault="0024063C" w:rsidP="0024063C">
      <w:pPr>
        <w:pStyle w:val="Heading1"/>
      </w:pPr>
      <w:bookmarkStart w:id="2" w:name="_Ref17098374"/>
      <w:r>
        <w:t>Related Work</w:t>
      </w:r>
      <w:bookmarkEnd w:id="2"/>
    </w:p>
    <w:p w14:paraId="1A6D5A15" w14:textId="3B5C57EB" w:rsidR="00853CCE" w:rsidRPr="00260A35" w:rsidRDefault="0024063C" w:rsidP="00260A35">
      <w:pPr>
        <w:pStyle w:val="BodyText"/>
        <w:sectPr w:rsidR="00853CCE" w:rsidRPr="00260A35" w:rsidSect="00C919A4">
          <w:type w:val="continuous"/>
          <w:pgSz w:w="12240" w:h="15840" w:code="1"/>
          <w:pgMar w:top="1080" w:right="907" w:bottom="1440" w:left="907" w:header="720" w:footer="720" w:gutter="0"/>
          <w:cols w:num="2" w:space="360"/>
          <w:docGrid w:linePitch="360"/>
        </w:sectPr>
      </w:pPr>
      <w:r w:rsidRPr="00260A35">
        <w:t>In the literature, Routledge</w:t>
      </w:r>
      <w:r w:rsidR="003457FD" w:rsidRPr="00260A35">
        <w:t xml:space="preserve">, </w:t>
      </w:r>
      <w:proofErr w:type="spellStart"/>
      <w:r w:rsidR="003457FD" w:rsidRPr="00260A35">
        <w:t>Sacchetto</w:t>
      </w:r>
      <w:proofErr w:type="spellEnd"/>
      <w:r w:rsidR="003457FD" w:rsidRPr="00260A35">
        <w:t xml:space="preserve"> and Smith</w:t>
      </w:r>
      <w:r w:rsidRPr="00260A35">
        <w:t xml:space="preserve"> </w:t>
      </w:r>
      <w:r w:rsidR="00260A35" w:rsidRPr="00260A35">
        <w:fldChar w:fldCharType="begin"/>
      </w:r>
      <w:r w:rsidR="00260A35" w:rsidRPr="00260A35">
        <w:instrText xml:space="preserve"> REF _Ref17125935 \w \h </w:instrText>
      </w:r>
      <w:r w:rsidR="00260A35">
        <w:instrText xml:space="preserve"> \* MERGEFORMAT </w:instrText>
      </w:r>
      <w:r w:rsidR="00260A35" w:rsidRPr="00260A35">
        <w:fldChar w:fldCharType="separate"/>
      </w:r>
      <w:r w:rsidR="00160AF5">
        <w:t>[1]</w:t>
      </w:r>
      <w:r w:rsidR="00260A35" w:rsidRPr="00260A35">
        <w:fldChar w:fldCharType="end"/>
      </w:r>
      <w:r w:rsidRPr="00260A35">
        <w:t xml:space="preserve"> examine whether the MD&amp;A section of a firm’s annual 10-K filing can be used to predict whether that firm will be involved in a merger or acquisition. The authors trained a regularized logistic regression model and evaluated it using a test set. They used the pseudo R</w:t>
      </w:r>
      <w:r w:rsidRPr="00260A35">
        <w:rPr>
          <w:vertAlign w:val="superscript"/>
        </w:rPr>
        <w:t>2</w:t>
      </w:r>
      <w:r w:rsidRPr="00260A35">
        <w:t xml:space="preserve"> measure as a barometer for performance and compared their results to a baseline model which used only financial variables.</w:t>
      </w:r>
    </w:p>
    <w:p w14:paraId="710C3B62" w14:textId="77777777" w:rsidR="00853CCE" w:rsidRDefault="00853CCE" w:rsidP="00853CCE">
      <w:pPr>
        <w:pStyle w:val="BodyText"/>
        <w:keepNext/>
        <w:jc w:val="center"/>
      </w:pPr>
    </w:p>
    <w:p w14:paraId="6C9C9DCD" w14:textId="313B5E97" w:rsidR="00B1538B" w:rsidRDefault="00D737F7" w:rsidP="00853CCE">
      <w:pPr>
        <w:pStyle w:val="BodyText"/>
        <w:keepNext/>
        <w:jc w:val="center"/>
        <w:sectPr w:rsidR="00B1538B" w:rsidSect="00B1538B">
          <w:type w:val="continuous"/>
          <w:pgSz w:w="12240" w:h="15840" w:code="1"/>
          <w:pgMar w:top="1080" w:right="907" w:bottom="1440" w:left="907" w:header="720" w:footer="720" w:gutter="0"/>
          <w:cols w:space="360"/>
          <w:docGrid w:linePitch="360"/>
        </w:sectPr>
      </w:pPr>
      <w:r w:rsidRPr="00D737F7">
        <w:rPr>
          <w:noProof/>
        </w:rPr>
        <w:drawing>
          <wp:inline distT="0" distB="0" distL="0" distR="0" wp14:anchorId="40DA1575" wp14:editId="44AA3630">
            <wp:extent cx="4668520" cy="2509341"/>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83189" cy="2517225"/>
                    </a:xfrm>
                    <a:prstGeom prst="rect">
                      <a:avLst/>
                    </a:prstGeom>
                  </pic:spPr>
                </pic:pic>
              </a:graphicData>
            </a:graphic>
          </wp:inline>
        </w:drawing>
      </w:r>
    </w:p>
    <w:p w14:paraId="0AF2565C" w14:textId="1D06310A" w:rsidR="003B2083" w:rsidRPr="000818C0" w:rsidRDefault="000818C0" w:rsidP="000818C0">
      <w:pPr>
        <w:pStyle w:val="figurecaption"/>
      </w:pPr>
      <w:bookmarkStart w:id="3" w:name="_Ref17083637"/>
      <w:r w:rsidRPr="000818C0">
        <w:t>Analytics development process</w:t>
      </w:r>
      <w:bookmarkEnd w:id="3"/>
    </w:p>
    <w:p w14:paraId="432C9CB9" w14:textId="77777777" w:rsidR="00B1538B" w:rsidRDefault="00B1538B" w:rsidP="00B1538B">
      <w:pPr>
        <w:pStyle w:val="BodyText"/>
        <w:ind w:firstLine="0"/>
      </w:pPr>
    </w:p>
    <w:p w14:paraId="0636A59F" w14:textId="59378D17" w:rsidR="00853CCE" w:rsidRDefault="00853CCE" w:rsidP="00B1538B">
      <w:pPr>
        <w:pStyle w:val="BodyText"/>
        <w:ind w:firstLine="0"/>
        <w:sectPr w:rsidR="00853CCE" w:rsidSect="00B1538B">
          <w:type w:val="continuous"/>
          <w:pgSz w:w="12240" w:h="15840" w:code="1"/>
          <w:pgMar w:top="1080" w:right="907" w:bottom="1440" w:left="907" w:header="720" w:footer="720" w:gutter="0"/>
          <w:cols w:space="360"/>
          <w:docGrid w:linePitch="360"/>
        </w:sectPr>
      </w:pPr>
    </w:p>
    <w:p w14:paraId="1CBE5E32" w14:textId="55D948B1" w:rsidR="007E6851" w:rsidRPr="002054B9" w:rsidRDefault="00613971" w:rsidP="002054B9">
      <w:pPr>
        <w:pStyle w:val="BodyText"/>
      </w:pPr>
      <w:r w:rsidRPr="002054B9">
        <w:t xml:space="preserve">They found that the textual model substantially outperformed the baseline model on the task of predicting </w:t>
      </w:r>
      <w:r w:rsidR="006B2592" w:rsidRPr="002054B9">
        <w:t xml:space="preserve">acquirers </w:t>
      </w:r>
      <w:r w:rsidRPr="002054B9">
        <w:t xml:space="preserve">and was comparable to that of predicting </w:t>
      </w:r>
      <w:r w:rsidR="006B2592" w:rsidRPr="002054B9">
        <w:t>targets</w:t>
      </w:r>
      <w:r w:rsidRPr="002054B9">
        <w:t xml:space="preserve">. </w:t>
      </w:r>
      <w:r w:rsidR="006B2592" w:rsidRPr="002054B9">
        <w:t xml:space="preserve">Our model builds upon this by improving the precision in which one can predict </w:t>
      </w:r>
      <w:r w:rsidR="00B11B46">
        <w:rPr>
          <w:lang w:val="en-US"/>
        </w:rPr>
        <w:t>acquirers.</w:t>
      </w:r>
      <w:r w:rsidR="006B2592" w:rsidRPr="002054B9">
        <w:t xml:space="preserve"> </w:t>
      </w:r>
    </w:p>
    <w:p w14:paraId="16C57ED8" w14:textId="2165E4CD" w:rsidR="00613971" w:rsidRPr="00613971" w:rsidRDefault="00666DDB" w:rsidP="00666DDB">
      <w:pPr>
        <w:pStyle w:val="BodyText"/>
        <w:rPr>
          <w:lang w:val="en-US"/>
        </w:rPr>
      </w:pPr>
      <w:r>
        <w:rPr>
          <w:lang w:val="en-US"/>
        </w:rPr>
        <w:t xml:space="preserve">Barnes </w:t>
      </w:r>
      <w:r w:rsidR="002054B9">
        <w:rPr>
          <w:lang w:val="en-US"/>
        </w:rPr>
        <w:fldChar w:fldCharType="begin"/>
      </w:r>
      <w:r w:rsidR="002054B9">
        <w:rPr>
          <w:lang w:val="en-US"/>
        </w:rPr>
        <w:instrText xml:space="preserve"> REF _Ref17126065 \w \h </w:instrText>
      </w:r>
      <w:r w:rsidR="002054B9">
        <w:rPr>
          <w:lang w:val="en-US"/>
        </w:rPr>
      </w:r>
      <w:r w:rsidR="002054B9">
        <w:rPr>
          <w:lang w:val="en-US"/>
        </w:rPr>
        <w:fldChar w:fldCharType="separate"/>
      </w:r>
      <w:r w:rsidR="00EA1D38">
        <w:rPr>
          <w:lang w:val="en-US"/>
        </w:rPr>
        <w:t>[2]</w:t>
      </w:r>
      <w:r w:rsidR="002054B9">
        <w:rPr>
          <w:lang w:val="en-US"/>
        </w:rPr>
        <w:fldChar w:fldCharType="end"/>
      </w:r>
      <w:r>
        <w:rPr>
          <w:lang w:val="en-US"/>
        </w:rPr>
        <w:t xml:space="preserve"> took a different approach </w:t>
      </w:r>
      <w:r w:rsidR="00CA3B1B">
        <w:rPr>
          <w:lang w:val="en-US"/>
        </w:rPr>
        <w:t>to see if</w:t>
      </w:r>
      <w:r>
        <w:rPr>
          <w:lang w:val="en-US"/>
        </w:rPr>
        <w:t xml:space="preserve"> methods used to predict bankruptcy with accounting factors can also be used to </w:t>
      </w:r>
      <w:r w:rsidR="008A0E3F">
        <w:rPr>
          <w:lang w:val="en-US"/>
        </w:rPr>
        <w:t>predict</w:t>
      </w:r>
      <w:r>
        <w:rPr>
          <w:lang w:val="en-US"/>
        </w:rPr>
        <w:t xml:space="preserve"> mergers and acquisitions. While Barnes’ model did not</w:t>
      </w:r>
      <w:r w:rsidR="00661FC1">
        <w:rPr>
          <w:lang w:val="en-US"/>
        </w:rPr>
        <w:t xml:space="preserve"> see an </w:t>
      </w:r>
      <w:r>
        <w:rPr>
          <w:lang w:val="en-US"/>
        </w:rPr>
        <w:t>improve</w:t>
      </w:r>
      <w:r w:rsidR="00661FC1">
        <w:rPr>
          <w:lang w:val="en-US"/>
        </w:rPr>
        <w:t>ment</w:t>
      </w:r>
      <w:r>
        <w:rPr>
          <w:lang w:val="en-US"/>
        </w:rPr>
        <w:t xml:space="preserve"> from the baseline, we were curious to see if bankruptcy itself and overall poor financial performance can be indicative of merger activity.</w:t>
      </w:r>
    </w:p>
    <w:p w14:paraId="3D33FA20" w14:textId="7E464FBE" w:rsidR="0085261B" w:rsidRDefault="007E6851" w:rsidP="00726CAA">
      <w:pPr>
        <w:pStyle w:val="BodyText"/>
        <w:rPr>
          <w:lang w:val="en-US"/>
        </w:rPr>
      </w:pPr>
      <w:r>
        <w:t>Xiang</w:t>
      </w:r>
      <w:r>
        <w:rPr>
          <w:lang w:val="en-US"/>
        </w:rPr>
        <w:t xml:space="preserve"> et. </w:t>
      </w:r>
      <w:r w:rsidR="001367BF">
        <w:rPr>
          <w:lang w:val="en-US"/>
        </w:rPr>
        <w:t>a</w:t>
      </w:r>
      <w:r>
        <w:rPr>
          <w:lang w:val="en-US"/>
        </w:rPr>
        <w:t>l</w:t>
      </w:r>
      <w:r w:rsidR="004B0CE9">
        <w:rPr>
          <w:lang w:val="en-US"/>
        </w:rPr>
        <w:t xml:space="preserve"> </w:t>
      </w:r>
      <w:r w:rsidR="002054B9">
        <w:fldChar w:fldCharType="begin"/>
      </w:r>
      <w:r w:rsidR="002054B9">
        <w:rPr>
          <w:lang w:val="en-US"/>
        </w:rPr>
        <w:instrText xml:space="preserve"> REF _Ref17126079 \w \h </w:instrText>
      </w:r>
      <w:r w:rsidR="002054B9">
        <w:fldChar w:fldCharType="separate"/>
      </w:r>
      <w:r w:rsidR="00EA1D38">
        <w:rPr>
          <w:lang w:val="en-US"/>
        </w:rPr>
        <w:t>[4]</w:t>
      </w:r>
      <w:r w:rsidR="002054B9">
        <w:fldChar w:fldCharType="end"/>
      </w:r>
      <w:r w:rsidR="00613971" w:rsidRPr="00613971">
        <w:rPr>
          <w:lang w:val="en-US"/>
        </w:rPr>
        <w:t>,</w:t>
      </w:r>
      <w:r w:rsidR="00666DDB">
        <w:rPr>
          <w:lang w:val="en-US"/>
        </w:rPr>
        <w:t xml:space="preserve"> also</w:t>
      </w:r>
      <w:r w:rsidR="00613971" w:rsidRPr="00613971">
        <w:rPr>
          <w:lang w:val="en-US"/>
        </w:rPr>
        <w:t xml:space="preserve"> used </w:t>
      </w:r>
      <w:r w:rsidR="00666DDB">
        <w:rPr>
          <w:lang w:val="en-US"/>
        </w:rPr>
        <w:t>accounting factors such as financial</w:t>
      </w:r>
      <w:r w:rsidRPr="00613971">
        <w:rPr>
          <w:lang w:val="en-US"/>
        </w:rPr>
        <w:t xml:space="preserve"> </w:t>
      </w:r>
      <w:r w:rsidR="00666DDB">
        <w:rPr>
          <w:lang w:val="en-US"/>
        </w:rPr>
        <w:t>and</w:t>
      </w:r>
      <w:r>
        <w:rPr>
          <w:lang w:val="en-US"/>
        </w:rPr>
        <w:t xml:space="preserve"> managerial rations</w:t>
      </w:r>
      <w:r w:rsidR="00666DDB">
        <w:rPr>
          <w:lang w:val="en-US"/>
        </w:rPr>
        <w:t xml:space="preserve"> along with</w:t>
      </w:r>
      <w:r>
        <w:rPr>
          <w:lang w:val="en-US"/>
        </w:rPr>
        <w:t xml:space="preserve"> basic features and </w:t>
      </w:r>
      <w:r w:rsidRPr="00613971">
        <w:rPr>
          <w:lang w:val="en-US"/>
        </w:rPr>
        <w:t>topic features produced by latent Dirichlet allocation</w:t>
      </w:r>
      <w:r w:rsidRPr="00613971" w:rsidDel="007E6851">
        <w:rPr>
          <w:lang w:val="en-US"/>
        </w:rPr>
        <w:t xml:space="preserve"> </w:t>
      </w:r>
      <w:r w:rsidR="00613971" w:rsidRPr="00613971">
        <w:rPr>
          <w:lang w:val="en-US"/>
        </w:rPr>
        <w:t>to predict mergers and acquisitions for startups on the Crunchbase website. The authors used Bayesian networks for their prediction and achieved a 60% to 80% true positive rate for most categories of startups. The single most important predictor for almost all of the categories were revisions on profiles in Crunchbase. The other topic features that were predictive towards M&amp;As were features related to founders and funding. This is unsurprising since the network and experience of founders have undue weight on the success of startups. The features far outweighed other features related to the company such as the number of products.</w:t>
      </w:r>
    </w:p>
    <w:p w14:paraId="5F316DCC" w14:textId="61680252" w:rsidR="00613971" w:rsidRDefault="0085261B" w:rsidP="00726CAA">
      <w:pPr>
        <w:pStyle w:val="BodyText"/>
        <w:rPr>
          <w:lang w:val="en-US"/>
        </w:rPr>
      </w:pPr>
      <w:r>
        <w:rPr>
          <w:lang w:val="en-US"/>
        </w:rPr>
        <w:t xml:space="preserve">More recently, </w:t>
      </w:r>
      <w:r w:rsidR="00206858">
        <w:rPr>
          <w:lang w:val="en-US"/>
        </w:rPr>
        <w:t xml:space="preserve">Morgan </w:t>
      </w:r>
      <w:r w:rsidR="00882F25">
        <w:rPr>
          <w:lang w:val="en-US"/>
        </w:rPr>
        <w:fldChar w:fldCharType="begin"/>
      </w:r>
      <w:r w:rsidR="00882F25">
        <w:rPr>
          <w:lang w:val="en-US"/>
        </w:rPr>
        <w:instrText xml:space="preserve"> REF _Ref17126117 \w \h </w:instrText>
      </w:r>
      <w:r w:rsidR="00882F25">
        <w:rPr>
          <w:lang w:val="en-US"/>
        </w:rPr>
      </w:r>
      <w:r w:rsidR="00882F25">
        <w:rPr>
          <w:lang w:val="en-US"/>
        </w:rPr>
        <w:fldChar w:fldCharType="separate"/>
      </w:r>
      <w:r w:rsidR="00EA1D38">
        <w:rPr>
          <w:lang w:val="en-US"/>
        </w:rPr>
        <w:t>[3]</w:t>
      </w:r>
      <w:r w:rsidR="00882F25">
        <w:rPr>
          <w:lang w:val="en-US"/>
        </w:rPr>
        <w:fldChar w:fldCharType="end"/>
      </w:r>
      <w:r w:rsidR="00206858">
        <w:rPr>
          <w:lang w:val="en-US"/>
        </w:rPr>
        <w:t xml:space="preserve"> found that the more optimistic the language used by management in SEC filings, especially those in the technology and telecommunications industry, the more the returns across 60 and 90 days </w:t>
      </w:r>
      <w:r w:rsidR="00BD4850">
        <w:rPr>
          <w:lang w:val="en-US"/>
        </w:rPr>
        <w:t xml:space="preserve">intervals </w:t>
      </w:r>
      <w:r w:rsidR="00206858">
        <w:rPr>
          <w:lang w:val="en-US"/>
        </w:rPr>
        <w:t>increased.</w:t>
      </w:r>
    </w:p>
    <w:p w14:paraId="1A339B7B" w14:textId="4D7C5F9F" w:rsidR="00CA3B1B" w:rsidRDefault="00CA3B1B" w:rsidP="00726CAA">
      <w:pPr>
        <w:pStyle w:val="BodyText"/>
        <w:rPr>
          <w:lang w:val="en-US"/>
        </w:rPr>
      </w:pPr>
      <w:r>
        <w:rPr>
          <w:lang w:val="en-US"/>
        </w:rPr>
        <w:t xml:space="preserve">Looking exclusively at the food industry, </w:t>
      </w:r>
      <w:proofErr w:type="spellStart"/>
      <w:r w:rsidR="008A0E3F">
        <w:rPr>
          <w:lang w:val="en-US"/>
        </w:rPr>
        <w:t>Adelaja</w:t>
      </w:r>
      <w:proofErr w:type="spellEnd"/>
      <w:r w:rsidR="003457FD">
        <w:rPr>
          <w:lang w:val="en-US"/>
        </w:rPr>
        <w:t xml:space="preserve">, </w:t>
      </w:r>
      <w:proofErr w:type="spellStart"/>
      <w:r w:rsidR="003457FD">
        <w:rPr>
          <w:lang w:val="en-US"/>
        </w:rPr>
        <w:t>Nayga</w:t>
      </w:r>
      <w:proofErr w:type="spellEnd"/>
      <w:r w:rsidR="003457FD">
        <w:rPr>
          <w:lang w:val="en-US"/>
        </w:rPr>
        <w:t xml:space="preserve"> and Farooq</w:t>
      </w:r>
      <w:r w:rsidR="008A0E3F">
        <w:rPr>
          <w:lang w:val="en-US"/>
        </w:rPr>
        <w:t xml:space="preserve"> </w:t>
      </w:r>
      <w:r w:rsidR="00882F25">
        <w:rPr>
          <w:lang w:val="en-US"/>
        </w:rPr>
        <w:fldChar w:fldCharType="begin"/>
      </w:r>
      <w:r w:rsidR="00882F25">
        <w:rPr>
          <w:lang w:val="en-US"/>
        </w:rPr>
        <w:instrText xml:space="preserve"> REF _Ref17126129 \w \h </w:instrText>
      </w:r>
      <w:r w:rsidR="00882F25">
        <w:rPr>
          <w:lang w:val="en-US"/>
        </w:rPr>
      </w:r>
      <w:r w:rsidR="00882F25">
        <w:rPr>
          <w:lang w:val="en-US"/>
        </w:rPr>
        <w:fldChar w:fldCharType="separate"/>
      </w:r>
      <w:r w:rsidR="00667221">
        <w:rPr>
          <w:lang w:val="en-US"/>
        </w:rPr>
        <w:t>[8]</w:t>
      </w:r>
      <w:r w:rsidR="00882F25">
        <w:rPr>
          <w:lang w:val="en-US"/>
        </w:rPr>
        <w:fldChar w:fldCharType="end"/>
      </w:r>
      <w:r w:rsidR="008A0E3F">
        <w:rPr>
          <w:lang w:val="en-US"/>
        </w:rPr>
        <w:t xml:space="preserve"> built two logistic</w:t>
      </w:r>
      <w:ins w:id="4" w:author="Ryan Moriarty" w:date="2019-08-19T19:27:00Z">
        <w:r w:rsidR="004B0134">
          <w:rPr>
            <w:lang w:val="en-US"/>
          </w:rPr>
          <w:t xml:space="preserve"> </w:t>
        </w:r>
      </w:ins>
      <w:r w:rsidR="008A0E3F">
        <w:rPr>
          <w:lang w:val="en-US"/>
        </w:rPr>
        <w:t>model</w:t>
      </w:r>
      <w:r w:rsidR="004B0134">
        <w:rPr>
          <w:lang w:val="en-US"/>
        </w:rPr>
        <w:t>s</w:t>
      </w:r>
      <w:r w:rsidR="008A0E3F">
        <w:rPr>
          <w:lang w:val="en-US"/>
        </w:rPr>
        <w:t xml:space="preserve"> to explain mergers and acquisitions activity in US food manufacturing firms</w:t>
      </w:r>
      <w:r w:rsidR="00283238">
        <w:rPr>
          <w:lang w:val="en-US"/>
        </w:rPr>
        <w:t xml:space="preserve">. </w:t>
      </w:r>
      <w:r w:rsidR="00145201">
        <w:rPr>
          <w:lang w:val="en-US"/>
        </w:rPr>
        <w:t xml:space="preserve">The food industry is interesting because in contrast to other sectors where M&amp;A activity can be driven by aspects unrelated to the characteristics of the firm </w:t>
      </w:r>
      <w:r w:rsidR="00882F25">
        <w:rPr>
          <w:lang w:val="en-US"/>
        </w:rPr>
        <w:fldChar w:fldCharType="begin"/>
      </w:r>
      <w:r w:rsidR="00882F25">
        <w:rPr>
          <w:lang w:val="en-US"/>
        </w:rPr>
        <w:instrText xml:space="preserve"> REF _Ref17126142 \w \h </w:instrText>
      </w:r>
      <w:r w:rsidR="00882F25">
        <w:rPr>
          <w:lang w:val="en-US"/>
        </w:rPr>
      </w:r>
      <w:r w:rsidR="00882F25">
        <w:rPr>
          <w:lang w:val="en-US"/>
        </w:rPr>
        <w:fldChar w:fldCharType="separate"/>
      </w:r>
      <w:r w:rsidR="000922CB">
        <w:rPr>
          <w:lang w:val="en-US"/>
        </w:rPr>
        <w:t>[7]</w:t>
      </w:r>
      <w:r w:rsidR="00882F25">
        <w:rPr>
          <w:lang w:val="en-US"/>
        </w:rPr>
        <w:fldChar w:fldCharType="end"/>
      </w:r>
      <w:r w:rsidR="00283238">
        <w:rPr>
          <w:lang w:val="en-US"/>
        </w:rPr>
        <w:t>,</w:t>
      </w:r>
      <w:r w:rsidR="00145201">
        <w:rPr>
          <w:lang w:val="en-US"/>
        </w:rPr>
        <w:t xml:space="preserve"> M&amp;A activity in the food industry is mostly driven by moves that align with the strategic interest</w:t>
      </w:r>
      <w:r w:rsidR="00B11B46">
        <w:rPr>
          <w:lang w:val="en-US"/>
        </w:rPr>
        <w:t xml:space="preserve">s </w:t>
      </w:r>
      <w:r w:rsidR="00145201">
        <w:rPr>
          <w:lang w:val="en-US"/>
        </w:rPr>
        <w:t xml:space="preserve">of the company </w:t>
      </w:r>
      <w:r w:rsidR="00C008DB">
        <w:rPr>
          <w:lang w:val="en-US"/>
        </w:rPr>
        <w:fldChar w:fldCharType="begin"/>
      </w:r>
      <w:r w:rsidR="00C008DB">
        <w:rPr>
          <w:lang w:val="en-US"/>
        </w:rPr>
        <w:instrText xml:space="preserve"> REF _Ref17126197 \w \h </w:instrText>
      </w:r>
      <w:r w:rsidR="00C008DB">
        <w:rPr>
          <w:lang w:val="en-US"/>
        </w:rPr>
      </w:r>
      <w:r w:rsidR="00C008DB">
        <w:rPr>
          <w:lang w:val="en-US"/>
        </w:rPr>
        <w:fldChar w:fldCharType="separate"/>
      </w:r>
      <w:r w:rsidR="00667221">
        <w:rPr>
          <w:lang w:val="en-US"/>
        </w:rPr>
        <w:t>[11]</w:t>
      </w:r>
      <w:r w:rsidR="00C008DB">
        <w:rPr>
          <w:lang w:val="en-US"/>
        </w:rPr>
        <w:fldChar w:fldCharType="end"/>
      </w:r>
      <w:r w:rsidR="00145201">
        <w:rPr>
          <w:lang w:val="en-US"/>
        </w:rPr>
        <w:t>. The authors’ models found that for targets the most important features were firm liquidity, debt/leverage and profitability. For acquirers, the important features were degree of control, attitude surrounding the transaction and number of prior bids. These models yielded a predictive accuracy of 74.5% for targets and 62.9% for acquirers.</w:t>
      </w:r>
      <w:r w:rsidR="00D803BD">
        <w:rPr>
          <w:lang w:val="en-US"/>
        </w:rPr>
        <w:t xml:space="preserve"> These figures are high because the authors were looking exclusively at the food industry. For perspective, Palepu </w:t>
      </w:r>
      <w:r w:rsidR="00C008DB">
        <w:rPr>
          <w:lang w:val="en-US"/>
        </w:rPr>
        <w:fldChar w:fldCharType="begin"/>
      </w:r>
      <w:r w:rsidR="00C008DB">
        <w:rPr>
          <w:lang w:val="en-US"/>
        </w:rPr>
        <w:instrText xml:space="preserve"> REF _Ref17126212 \w \h </w:instrText>
      </w:r>
      <w:r w:rsidR="00C008DB">
        <w:rPr>
          <w:lang w:val="en-US"/>
        </w:rPr>
      </w:r>
      <w:r w:rsidR="00C008DB">
        <w:rPr>
          <w:lang w:val="en-US"/>
        </w:rPr>
        <w:fldChar w:fldCharType="separate"/>
      </w:r>
      <w:r w:rsidR="000922CB">
        <w:rPr>
          <w:lang w:val="en-US"/>
        </w:rPr>
        <w:t>[6]</w:t>
      </w:r>
      <w:r w:rsidR="00C008DB">
        <w:rPr>
          <w:lang w:val="en-US"/>
        </w:rPr>
        <w:fldChar w:fldCharType="end"/>
      </w:r>
      <w:r w:rsidR="00D803BD">
        <w:rPr>
          <w:lang w:val="en-US"/>
        </w:rPr>
        <w:t xml:space="preserve"> showed that after correcting for methodological errors for previous studies, the best precision achieved for targets was only 5%.</w:t>
      </w:r>
      <w:r w:rsidR="00145201">
        <w:rPr>
          <w:lang w:val="en-US"/>
        </w:rPr>
        <w:t xml:space="preserve"> </w:t>
      </w:r>
      <w:r w:rsidR="0085261B">
        <w:rPr>
          <w:lang w:val="en-US"/>
        </w:rPr>
        <w:t>Our model aims to improve upon the predictive accuracy for both targets and acquirers as well as expanding the ability to predict M&amp;A activity in all industries, not just food.</w:t>
      </w:r>
    </w:p>
    <w:p w14:paraId="021F0DB9" w14:textId="3D3F56A6" w:rsidR="004B0CE9" w:rsidRDefault="00661FC1" w:rsidP="00CA3B1B">
      <w:pPr>
        <w:pStyle w:val="BodyText"/>
        <w:rPr>
          <w:lang w:val="en-US"/>
        </w:rPr>
      </w:pPr>
      <w:r>
        <w:rPr>
          <w:lang w:val="en-US"/>
        </w:rPr>
        <w:t>To understand the context and landscape of M&amp;A Activity</w:t>
      </w:r>
      <w:r w:rsidR="00613971" w:rsidRPr="00613971">
        <w:rPr>
          <w:lang w:val="en-US"/>
        </w:rPr>
        <w:t xml:space="preserve"> </w:t>
      </w:r>
      <w:proofErr w:type="spellStart"/>
      <w:r w:rsidR="004B0CE9">
        <w:rPr>
          <w:lang w:val="en-US"/>
        </w:rPr>
        <w:t>Martynova</w:t>
      </w:r>
      <w:proofErr w:type="spellEnd"/>
      <w:r w:rsidR="004B0CE9">
        <w:rPr>
          <w:lang w:val="en-US"/>
        </w:rPr>
        <w:t xml:space="preserve"> and </w:t>
      </w:r>
      <w:proofErr w:type="spellStart"/>
      <w:r w:rsidR="004B0CE9">
        <w:rPr>
          <w:lang w:val="en-US"/>
        </w:rPr>
        <w:t>Renneboog</w:t>
      </w:r>
      <w:proofErr w:type="spellEnd"/>
      <w:r w:rsidR="00613971" w:rsidRPr="00613971">
        <w:rPr>
          <w:lang w:val="en-US"/>
        </w:rPr>
        <w:t xml:space="preserve"> </w:t>
      </w:r>
      <w:r w:rsidR="00A42B78">
        <w:rPr>
          <w:lang w:val="en-US"/>
        </w:rPr>
        <w:fldChar w:fldCharType="begin"/>
      </w:r>
      <w:r w:rsidR="00A42B78">
        <w:rPr>
          <w:lang w:val="en-US"/>
        </w:rPr>
        <w:instrText xml:space="preserve"> REF _Ref17126142 \w \h </w:instrText>
      </w:r>
      <w:r w:rsidR="00A42B78">
        <w:rPr>
          <w:lang w:val="en-US"/>
        </w:rPr>
      </w:r>
      <w:r w:rsidR="00A42B78">
        <w:rPr>
          <w:lang w:val="en-US"/>
        </w:rPr>
        <w:fldChar w:fldCharType="separate"/>
      </w:r>
      <w:r w:rsidR="00667221">
        <w:rPr>
          <w:lang w:val="en-US"/>
        </w:rPr>
        <w:t>[7]</w:t>
      </w:r>
      <w:r w:rsidR="00A42B78">
        <w:rPr>
          <w:lang w:val="en-US"/>
        </w:rPr>
        <w:fldChar w:fldCharType="end"/>
      </w:r>
      <w:r w:rsidR="004B0CE9">
        <w:rPr>
          <w:lang w:val="en-US"/>
        </w:rPr>
        <w:t xml:space="preserve"> analyze</w:t>
      </w:r>
      <w:r w:rsidR="00CA3B1B">
        <w:rPr>
          <w:lang w:val="en-US"/>
        </w:rPr>
        <w:t>d</w:t>
      </w:r>
      <w:r w:rsidR="004B0CE9">
        <w:rPr>
          <w:lang w:val="en-US"/>
        </w:rPr>
        <w:t xml:space="preserve"> the trends that can be observed through a</w:t>
      </w:r>
      <w:r w:rsidR="00613971" w:rsidRPr="00613971">
        <w:rPr>
          <w:lang w:val="en-US"/>
        </w:rPr>
        <w:t xml:space="preserve"> century’s worth of M&amp;A transactions. In the first section, the authors highlight how M&amp;A activity tends to go through periods of boom and quiet that closely mirrors the state of the overall stock market.</w:t>
      </w:r>
      <w:r w:rsidR="004B0CE9">
        <w:rPr>
          <w:lang w:val="en-US"/>
        </w:rPr>
        <w:t xml:space="preserve"> They conclude</w:t>
      </w:r>
      <w:r w:rsidR="00CA3B1B">
        <w:rPr>
          <w:lang w:val="en-US"/>
        </w:rPr>
        <w:t>d</w:t>
      </w:r>
      <w:r w:rsidR="004B0CE9">
        <w:rPr>
          <w:lang w:val="en-US"/>
        </w:rPr>
        <w:t xml:space="preserve"> that </w:t>
      </w:r>
      <w:r w:rsidR="004B0CE9" w:rsidRPr="00613971">
        <w:rPr>
          <w:lang w:val="en-US"/>
        </w:rPr>
        <w:t xml:space="preserve">M&amp;A activity is very much a function of stock market health, if the economy is doing better than M&amp;A activity </w:t>
      </w:r>
      <w:r w:rsidR="004B0134">
        <w:rPr>
          <w:lang w:val="en-US"/>
        </w:rPr>
        <w:t>is</w:t>
      </w:r>
      <w:r w:rsidR="004B0CE9" w:rsidRPr="00613971">
        <w:rPr>
          <w:lang w:val="en-US"/>
        </w:rPr>
        <w:t xml:space="preserve"> more likely to </w:t>
      </w:r>
      <w:r w:rsidR="004B0CE9" w:rsidRPr="00613971">
        <w:rPr>
          <w:lang w:val="en-US"/>
        </w:rPr>
        <w:t>occur</w:t>
      </w:r>
      <w:r w:rsidR="00CA3B1B">
        <w:rPr>
          <w:lang w:val="en-US"/>
        </w:rPr>
        <w:t xml:space="preserve">. </w:t>
      </w:r>
      <w:r w:rsidR="004B0CE9">
        <w:rPr>
          <w:lang w:val="en-US"/>
        </w:rPr>
        <w:t xml:space="preserve">Furthermore, the authors suggest that </w:t>
      </w:r>
      <w:r w:rsidR="00CA3B1B">
        <w:rPr>
          <w:lang w:val="en-US"/>
        </w:rPr>
        <w:t xml:space="preserve">M&amp;A activity generally occurred in waves with similar underlying themes. The authors highlighted </w:t>
      </w:r>
      <w:r w:rsidR="004D1DE9">
        <w:rPr>
          <w:lang w:val="en-US"/>
        </w:rPr>
        <w:t>five</w:t>
      </w:r>
      <w:r w:rsidR="00CA3B1B">
        <w:rPr>
          <w:lang w:val="en-US"/>
        </w:rPr>
        <w:t xml:space="preserve"> main merger waves which occurred in the </w:t>
      </w:r>
      <w:r w:rsidR="00CA3B1B" w:rsidRPr="00613971">
        <w:rPr>
          <w:lang w:val="en-US"/>
        </w:rPr>
        <w:t>1900s, 1920s, 1960s, 1980s and 1990s</w:t>
      </w:r>
      <w:r w:rsidR="00CA3B1B">
        <w:rPr>
          <w:lang w:val="en-US"/>
        </w:rPr>
        <w:t xml:space="preserve">. The authors attributed the cause of these waves to the industrial revolution, monopolistic competition, political stability, economic rebound, and globalization respectively. </w:t>
      </w:r>
    </w:p>
    <w:p w14:paraId="5A7B216E" w14:textId="448E8994" w:rsidR="00145201" w:rsidRPr="00613971" w:rsidRDefault="00145201" w:rsidP="00CA3B1B">
      <w:pPr>
        <w:pStyle w:val="BodyText"/>
        <w:rPr>
          <w:lang w:val="en-US"/>
        </w:rPr>
      </w:pPr>
      <w:r>
        <w:rPr>
          <w:lang w:val="en-US"/>
        </w:rPr>
        <w:t xml:space="preserve">Martynova and Renneboog’s paper also corroborates and gives </w:t>
      </w:r>
      <w:r w:rsidR="0085261B">
        <w:rPr>
          <w:lang w:val="en-US"/>
        </w:rPr>
        <w:t xml:space="preserve">background to </w:t>
      </w:r>
      <w:r w:rsidR="004B0134">
        <w:rPr>
          <w:lang w:val="en-US"/>
        </w:rPr>
        <w:t xml:space="preserve">the </w:t>
      </w:r>
      <w:proofErr w:type="spellStart"/>
      <w:r w:rsidR="0085261B">
        <w:rPr>
          <w:lang w:val="en-US"/>
        </w:rPr>
        <w:t>Adelaja</w:t>
      </w:r>
      <w:proofErr w:type="spellEnd"/>
      <w:r w:rsidR="0085261B">
        <w:rPr>
          <w:lang w:val="en-US"/>
        </w:rPr>
        <w:t xml:space="preserve"> et. al paper. Martynova and Renneboog suggests that while M&amp;A activity occurring prior to the 1970s occurred due to varying factors such as diversification, recent M&amp;A transactions were more</w:t>
      </w:r>
      <w:r w:rsidR="00D43073">
        <w:rPr>
          <w:lang w:val="en-US"/>
        </w:rPr>
        <w:t xml:space="preserve"> unified in that</w:t>
      </w:r>
      <w:r w:rsidR="0085261B">
        <w:rPr>
          <w:lang w:val="en-US"/>
        </w:rPr>
        <w:t xml:space="preserve"> </w:t>
      </w:r>
      <w:r w:rsidR="00D43073">
        <w:rPr>
          <w:lang w:val="en-US"/>
        </w:rPr>
        <w:t>strategic alignment with the firm was a bigger priority</w:t>
      </w:r>
      <w:r w:rsidR="00283238">
        <w:rPr>
          <w:lang w:val="en-US"/>
        </w:rPr>
        <w:t xml:space="preserve">. </w:t>
      </w:r>
      <w:r w:rsidR="00D43073">
        <w:rPr>
          <w:lang w:val="en-US"/>
        </w:rPr>
        <w:t>Given that</w:t>
      </w:r>
      <w:r w:rsidR="00283238">
        <w:rPr>
          <w:lang w:val="en-US"/>
        </w:rPr>
        <w:t xml:space="preserve"> the paper by</w:t>
      </w:r>
      <w:r w:rsidR="00D43073">
        <w:rPr>
          <w:lang w:val="en-US"/>
        </w:rPr>
        <w:t xml:space="preserve"> Adelaja</w:t>
      </w:r>
      <w:r w:rsidR="003457FD">
        <w:rPr>
          <w:lang w:val="en-US"/>
        </w:rPr>
        <w:t>, Nayga and Farooq</w:t>
      </w:r>
      <w:r w:rsidR="00283238">
        <w:rPr>
          <w:lang w:val="en-US"/>
        </w:rPr>
        <w:t xml:space="preserve"> </w:t>
      </w:r>
      <w:r w:rsidR="00D43073">
        <w:rPr>
          <w:lang w:val="en-US"/>
        </w:rPr>
        <w:t xml:space="preserve">on food M&amp;A was written about a decade ago, we wanted to see </w:t>
      </w:r>
      <w:r w:rsidR="0085261B">
        <w:rPr>
          <w:lang w:val="en-US"/>
        </w:rPr>
        <w:t xml:space="preserve">if </w:t>
      </w:r>
      <w:r w:rsidR="00D43073">
        <w:rPr>
          <w:lang w:val="en-US"/>
        </w:rPr>
        <w:t>shifts in modern</w:t>
      </w:r>
      <w:r w:rsidR="0085261B">
        <w:rPr>
          <w:lang w:val="en-US"/>
        </w:rPr>
        <w:t xml:space="preserve"> M&amp;A motives can result in building a</w:t>
      </w:r>
      <w:r w:rsidR="00D43073">
        <w:rPr>
          <w:lang w:val="en-US"/>
        </w:rPr>
        <w:t xml:space="preserve"> successful</w:t>
      </w:r>
      <w:r w:rsidR="0085261B">
        <w:rPr>
          <w:lang w:val="en-US"/>
        </w:rPr>
        <w:t xml:space="preserve"> model </w:t>
      </w:r>
      <w:r w:rsidR="00D43073">
        <w:rPr>
          <w:lang w:val="en-US"/>
        </w:rPr>
        <w:t>in</w:t>
      </w:r>
      <w:r w:rsidR="00206858">
        <w:rPr>
          <w:lang w:val="en-US"/>
        </w:rPr>
        <w:t xml:space="preserve"> predict</w:t>
      </w:r>
      <w:r w:rsidR="00D43073">
        <w:rPr>
          <w:lang w:val="en-US"/>
        </w:rPr>
        <w:t>ing</w:t>
      </w:r>
      <w:r w:rsidR="00206858">
        <w:rPr>
          <w:lang w:val="en-US"/>
        </w:rPr>
        <w:t xml:space="preserve"> M&amp;A</w:t>
      </w:r>
      <w:r w:rsidR="004B0134">
        <w:rPr>
          <w:lang w:val="en-US"/>
        </w:rPr>
        <w:t>s</w:t>
      </w:r>
      <w:r w:rsidR="00206858">
        <w:rPr>
          <w:lang w:val="en-US"/>
        </w:rPr>
        <w:t xml:space="preserve"> across all industries. </w:t>
      </w:r>
    </w:p>
    <w:p w14:paraId="72A72FD6" w14:textId="0E18F8C1" w:rsidR="009303D9" w:rsidRDefault="004A18BB" w:rsidP="006B6B66">
      <w:pPr>
        <w:pStyle w:val="Heading1"/>
      </w:pPr>
      <w:bookmarkStart w:id="5" w:name="_Ref17089247"/>
      <w:r>
        <w:t>Datasets</w:t>
      </w:r>
      <w:bookmarkEnd w:id="5"/>
    </w:p>
    <w:p w14:paraId="2FEBF899" w14:textId="79FA43F8" w:rsidR="00DA24B6" w:rsidRPr="00DA24B6" w:rsidRDefault="00DA24B6" w:rsidP="00DA24B6">
      <w:pPr>
        <w:pStyle w:val="BodyText"/>
        <w:rPr>
          <w:lang w:val="en-US"/>
        </w:rPr>
      </w:pPr>
      <w:r w:rsidRPr="00DA24B6">
        <w:rPr>
          <w:lang w:val="en-US"/>
        </w:rPr>
        <w:t xml:space="preserve">Our MD&amp;A dataset consisted of roughly 150,000 reports for filing years 1994 to 2018, totaling roughly 6 GB. These reports were downloaded as a one-time collection from the Electronic Data Gathering, Analysis, and Retrieval system (EDGAR) package in R. The dataset can be updated on a yearly basis </w:t>
      </w:r>
      <w:r w:rsidR="006C4A1C">
        <w:rPr>
          <w:lang w:val="en-US"/>
        </w:rPr>
        <w:t>as</w:t>
      </w:r>
      <w:r w:rsidR="001A5563">
        <w:rPr>
          <w:lang w:val="en-US"/>
        </w:rPr>
        <w:t xml:space="preserve"> </w:t>
      </w:r>
      <w:r w:rsidRPr="00DA24B6">
        <w:rPr>
          <w:lang w:val="en-US"/>
        </w:rPr>
        <w:t xml:space="preserve">10-K filings are due 90 days after fiscal year end. </w:t>
      </w:r>
    </w:p>
    <w:p w14:paraId="0AACC773" w14:textId="77777777" w:rsidR="00DA24B6" w:rsidRPr="00DA24B6" w:rsidRDefault="00DA24B6" w:rsidP="00DA24B6">
      <w:pPr>
        <w:pStyle w:val="BodyText"/>
        <w:rPr>
          <w:lang w:val="en-US"/>
        </w:rPr>
      </w:pPr>
      <w:r w:rsidRPr="00DA24B6">
        <w:rPr>
          <w:lang w:val="en-US"/>
        </w:rPr>
        <w:t xml:space="preserve">Our second dataset consists of the business descriptions dataset which is roughly 8.5 GB in size with around 150,000 reports from 1994 to 2018. These reports were also gathered through the same EDGAR package in R and as such can be updated at the same time as the MD&amp;A data sets. </w:t>
      </w:r>
    </w:p>
    <w:p w14:paraId="216C2D4B" w14:textId="70E60D06" w:rsidR="00DA24B6" w:rsidRDefault="00DA24B6" w:rsidP="00DA24B6">
      <w:pPr>
        <w:pStyle w:val="BodyText"/>
        <w:rPr>
          <w:lang w:val="en-US"/>
        </w:rPr>
      </w:pPr>
      <w:r w:rsidRPr="00DA24B6">
        <w:rPr>
          <w:lang w:val="en-US"/>
        </w:rPr>
        <w:t>We augmented the aforementioned datasets with an M&amp;A dataset gathered from Bloomberg terminal</w:t>
      </w:r>
      <w:r w:rsidR="00A1768C">
        <w:rPr>
          <w:lang w:val="en-US"/>
        </w:rPr>
        <w:t xml:space="preserve"> </w:t>
      </w:r>
      <w:r w:rsidR="00A1768C">
        <w:rPr>
          <w:lang w:val="en-US"/>
        </w:rPr>
        <w:fldChar w:fldCharType="begin"/>
      </w:r>
      <w:r w:rsidR="00A1768C">
        <w:rPr>
          <w:lang w:val="en-US"/>
        </w:rPr>
        <w:instrText xml:space="preserve"> REF _Ref17129056 \w \h </w:instrText>
      </w:r>
      <w:r w:rsidR="00A1768C">
        <w:rPr>
          <w:lang w:val="en-US"/>
        </w:rPr>
      </w:r>
      <w:r w:rsidR="00A1768C">
        <w:rPr>
          <w:lang w:val="en-US"/>
        </w:rPr>
        <w:fldChar w:fldCharType="separate"/>
      </w:r>
      <w:r w:rsidR="000922CB">
        <w:rPr>
          <w:lang w:val="en-US"/>
        </w:rPr>
        <w:t>[12]</w:t>
      </w:r>
      <w:r w:rsidR="00A1768C">
        <w:rPr>
          <w:lang w:val="en-US"/>
        </w:rPr>
        <w:fldChar w:fldCharType="end"/>
      </w:r>
      <w:r w:rsidRPr="00DA24B6">
        <w:rPr>
          <w:lang w:val="en-US"/>
        </w:rPr>
        <w:t>. It is a csv</w:t>
      </w:r>
      <w:r w:rsidR="006C4A1C">
        <w:rPr>
          <w:lang w:val="en-US"/>
        </w:rPr>
        <w:t xml:space="preserve"> file</w:t>
      </w:r>
      <w:r w:rsidRPr="00DA24B6">
        <w:rPr>
          <w:lang w:val="en-US"/>
        </w:rPr>
        <w:t xml:space="preserve"> of all successfully completed transactions dating from 1994 to 2018. The dataset contains the date in which the transaction was announced as well as the target, seller, and acquirer companies. This dataset was used to </w:t>
      </w:r>
      <w:r w:rsidR="006C4A1C">
        <w:rPr>
          <w:lang w:val="en-US"/>
        </w:rPr>
        <w:t xml:space="preserve">generate our ground truth labels. </w:t>
      </w:r>
    </w:p>
    <w:p w14:paraId="6724E401" w14:textId="326835E8" w:rsidR="00DA24B6" w:rsidRDefault="00DA24B6" w:rsidP="00DA24B6">
      <w:pPr>
        <w:pStyle w:val="Heading1"/>
      </w:pPr>
      <w:bookmarkStart w:id="6" w:name="_Ref17089269"/>
      <w:r>
        <w:t>Description of Analytic</w:t>
      </w:r>
      <w:bookmarkEnd w:id="6"/>
    </w:p>
    <w:p w14:paraId="62E8DCA5" w14:textId="5EF19675" w:rsidR="006C4A1C" w:rsidRPr="006C4A1C" w:rsidRDefault="006C4A1C" w:rsidP="003E2F14">
      <w:pPr>
        <w:pStyle w:val="Heading2"/>
      </w:pPr>
      <w:r>
        <w:t>Preprocessing</w:t>
      </w:r>
    </w:p>
    <w:p w14:paraId="59FD8EDD" w14:textId="797D5D85" w:rsidR="00DA24B6" w:rsidRDefault="00DA24B6" w:rsidP="00DA24B6">
      <w:pPr>
        <w:pStyle w:val="BodyText"/>
      </w:pPr>
      <w:r w:rsidRPr="00DA24B6">
        <w:t xml:space="preserve">We processed the MD&amp;A texts using an array of NLP techniques. Each text file was put through a pipeline which included conversion to lowercase, stop word and whitespace removal, lemmatization, tokenization, addition of 2-grams and 3-grams, and tf-idf. </w:t>
      </w:r>
      <w:r w:rsidR="000C3AD5">
        <w:rPr>
          <w:lang w:val="en-US"/>
        </w:rPr>
        <w:t>We discarded all phrases that appeared in fewer than 100 documents and capped the size of the vocabulary at 100,000 phrases.</w:t>
      </w:r>
      <w:r w:rsidR="0025287F">
        <w:rPr>
          <w:lang w:val="en-US"/>
        </w:rPr>
        <w:t xml:space="preserve"> </w:t>
      </w:r>
      <w:r w:rsidRPr="00DA24B6">
        <w:t xml:space="preserve">The resulting data frame was then joined by </w:t>
      </w:r>
      <w:r w:rsidR="00B11B46">
        <w:rPr>
          <w:lang w:val="en-US"/>
        </w:rPr>
        <w:t>Central Index Key (</w:t>
      </w:r>
      <w:r w:rsidR="00B11B46" w:rsidRPr="00DA24B6">
        <w:t>CIK</w:t>
      </w:r>
      <w:r w:rsidR="00B11B46">
        <w:rPr>
          <w:lang w:val="en-US"/>
        </w:rPr>
        <w:t>), which is a unique corporation identifier,</w:t>
      </w:r>
      <w:r w:rsidR="00B11B46" w:rsidRPr="00DA24B6">
        <w:t xml:space="preserve">  </w:t>
      </w:r>
      <w:r w:rsidRPr="00DA24B6">
        <w:t xml:space="preserve"> onto our dataset of historical M&amp;As. We then created two labels corresponding to whether the company was an acquirer or acquiree within 365 days of publishing the report. </w:t>
      </w:r>
    </w:p>
    <w:p w14:paraId="19259225" w14:textId="282CEB9C" w:rsidR="006C4A1C" w:rsidRPr="006C4A1C" w:rsidRDefault="006C4A1C" w:rsidP="003E2F14">
      <w:pPr>
        <w:pStyle w:val="Heading2"/>
      </w:pPr>
      <w:r>
        <w:t>Keyword Extraction</w:t>
      </w:r>
    </w:p>
    <w:p w14:paraId="6F5EA92C" w14:textId="163E762E" w:rsidR="00DA24B6" w:rsidRPr="00DA24B6" w:rsidRDefault="00DA24B6" w:rsidP="00DA24B6">
      <w:pPr>
        <w:pStyle w:val="BodyText"/>
      </w:pPr>
      <w:r w:rsidRPr="00DA24B6">
        <w:t xml:space="preserve">Two new data frames were generated corresponding to positively labeled vectors, one for acquirers and one for targets. </w:t>
      </w:r>
      <w:r w:rsidRPr="00DA24B6">
        <w:lastRenderedPageBreak/>
        <w:t>For the MD&amp;A texts LDA was run directly over these dataframes.</w:t>
      </w:r>
      <w:r w:rsidR="005649DF" w:rsidRPr="00DA24B6">
        <w:t xml:space="preserve"> </w:t>
      </w:r>
      <w:r w:rsidR="005649DF">
        <w:rPr>
          <w:lang w:val="en-US"/>
        </w:rPr>
        <w:t xml:space="preserve">We </w:t>
      </w:r>
      <w:r w:rsidRPr="00DA24B6">
        <w:t>generat</w:t>
      </w:r>
      <w:r w:rsidR="005649DF">
        <w:rPr>
          <w:lang w:val="en-US"/>
        </w:rPr>
        <w:t>ed</w:t>
      </w:r>
      <w:r w:rsidR="006C4A1C">
        <w:rPr>
          <w:lang w:val="en-US"/>
        </w:rPr>
        <w:t xml:space="preserve"> </w:t>
      </w:r>
      <w:r w:rsidR="004B0134">
        <w:rPr>
          <w:lang w:val="en-US"/>
        </w:rPr>
        <w:t xml:space="preserve">fifty </w:t>
      </w:r>
      <w:r w:rsidRPr="00DA24B6">
        <w:t xml:space="preserve">topics of </w:t>
      </w:r>
      <w:r w:rsidR="00B21BED">
        <w:rPr>
          <w:lang w:val="en-US"/>
        </w:rPr>
        <w:t>five</w:t>
      </w:r>
      <w:r w:rsidRPr="00DA24B6">
        <w:t xml:space="preserve"> terms each</w:t>
      </w:r>
      <w:r w:rsidR="005649DF">
        <w:rPr>
          <w:lang w:val="en-US"/>
        </w:rPr>
        <w:t>.</w:t>
      </w:r>
    </w:p>
    <w:p w14:paraId="1D8CE49D" w14:textId="0F4EEF05" w:rsidR="00DA24B6" w:rsidRPr="00DA56E6" w:rsidRDefault="00DA24B6" w:rsidP="00DA24B6">
      <w:pPr>
        <w:pStyle w:val="BodyText"/>
        <w:rPr>
          <w:lang w:val="en-US"/>
        </w:rPr>
      </w:pPr>
      <w:r w:rsidRPr="00DA24B6">
        <w:t xml:space="preserve">The business description texts were put through an identical NLP pipeline identified by their ground truth labels. To extract </w:t>
      </w:r>
      <w:r w:rsidR="00377FEF">
        <w:rPr>
          <w:lang w:val="en-US"/>
        </w:rPr>
        <w:t>commonalities among the texts</w:t>
      </w:r>
      <w:r w:rsidRPr="00DA24B6">
        <w:t xml:space="preserve">, we ran K-Means clustering on acquirers and targets respectively. We set K to </w:t>
      </w:r>
      <w:r w:rsidR="00B21BED">
        <w:rPr>
          <w:lang w:val="en-US"/>
        </w:rPr>
        <w:t>twelve</w:t>
      </w:r>
      <w:r w:rsidRPr="00DA24B6">
        <w:t xml:space="preserve"> corresponding to the major categories companies tend to fall into. Finally we ran LDA on each cluster generating </w:t>
      </w:r>
      <w:r w:rsidR="00B21BED">
        <w:rPr>
          <w:lang w:val="en-US"/>
        </w:rPr>
        <w:t>ten</w:t>
      </w:r>
      <w:r w:rsidRPr="00DA24B6">
        <w:t xml:space="preserve"> topics of </w:t>
      </w:r>
      <w:r w:rsidR="00B21BED">
        <w:rPr>
          <w:lang w:val="en-US"/>
        </w:rPr>
        <w:t>five</w:t>
      </w:r>
      <w:r w:rsidRPr="00DA24B6">
        <w:t xml:space="preserve"> terms each.</w:t>
      </w:r>
      <w:r w:rsidR="005649DF">
        <w:rPr>
          <w:lang w:val="en-US"/>
        </w:rPr>
        <w:t xml:space="preserve"> Both the document concentration and topic concentration parameters were set to </w:t>
      </w:r>
      <w:r w:rsidR="00B21BED">
        <w:rPr>
          <w:lang w:val="en-US"/>
        </w:rPr>
        <w:t>0</w:t>
      </w:r>
      <w:r w:rsidR="005649DF">
        <w:rPr>
          <w:lang w:val="en-US"/>
        </w:rPr>
        <w:t>.001</w:t>
      </w:r>
      <w:r w:rsidR="002842A0">
        <w:rPr>
          <w:lang w:val="en-US"/>
        </w:rPr>
        <w:t xml:space="preserve"> </w:t>
      </w:r>
      <w:r w:rsidR="005649DF">
        <w:rPr>
          <w:lang w:val="en-US"/>
        </w:rPr>
        <w:t>in order to capture a wide variety of topics.</w:t>
      </w:r>
    </w:p>
    <w:p w14:paraId="07B82212" w14:textId="35782BE2" w:rsidR="00377FEF" w:rsidRPr="00377FEF" w:rsidRDefault="00377FEF" w:rsidP="003E2F14">
      <w:pPr>
        <w:pStyle w:val="Heading2"/>
      </w:pPr>
      <w:r>
        <w:t>Classification</w:t>
      </w:r>
    </w:p>
    <w:p w14:paraId="2D0EFB4C" w14:textId="754883BF" w:rsidR="00DA24B6" w:rsidRDefault="00B11B46">
      <w:pPr>
        <w:pStyle w:val="BodyText"/>
      </w:pPr>
      <w:r>
        <w:rPr>
          <w:lang w:val="en-US"/>
        </w:rPr>
        <w:t>We used the vectorized and labeled MD&amp;A dataset as the input to our classification model. An</w:t>
      </w:r>
      <w:r w:rsidR="00DA24B6" w:rsidRPr="00DA24B6">
        <w:t xml:space="preserve"> 80/20 split </w:t>
      </w:r>
      <w:r>
        <w:rPr>
          <w:lang w:val="en-US"/>
        </w:rPr>
        <w:t xml:space="preserve">was used for segmenting data into </w:t>
      </w:r>
      <w:r w:rsidR="00DA24B6" w:rsidRPr="00DA24B6">
        <w:t>train</w:t>
      </w:r>
      <w:r w:rsidR="00FF497D">
        <w:rPr>
          <w:lang w:val="en-US"/>
        </w:rPr>
        <w:t>ing</w:t>
      </w:r>
      <w:r w:rsidR="00DA24B6" w:rsidRPr="00DA24B6">
        <w:t xml:space="preserve"> </w:t>
      </w:r>
      <w:r>
        <w:rPr>
          <w:lang w:val="en-US"/>
        </w:rPr>
        <w:t xml:space="preserve">and </w:t>
      </w:r>
      <w:r w:rsidR="00DA24B6" w:rsidRPr="00DA24B6">
        <w:t>test set</w:t>
      </w:r>
      <w:r>
        <w:rPr>
          <w:lang w:val="en-US"/>
        </w:rPr>
        <w:t>s</w:t>
      </w:r>
      <w:r w:rsidR="00DA24B6" w:rsidRPr="00DA24B6">
        <w:t>.</w:t>
      </w:r>
      <w:r>
        <w:rPr>
          <w:lang w:val="en-US"/>
        </w:rPr>
        <w:t xml:space="preserve"> </w:t>
      </w:r>
      <w:r w:rsidR="00DA24B6" w:rsidRPr="00DA24B6">
        <w:t>Before using logistic regression to separately model whether a company is a target vs. non-target and acquirer vs non acquirer, we used oversampling on the minority class</w:t>
      </w:r>
      <w:r w:rsidR="004B0134">
        <w:rPr>
          <w:lang w:val="en-US"/>
        </w:rPr>
        <w:t>es, true</w:t>
      </w:r>
      <w:r w:rsidR="00DA24B6" w:rsidRPr="00DA24B6">
        <w:t>targets and true acquirers</w:t>
      </w:r>
      <w:ins w:id="7" w:author="Ryan Moriarty" w:date="2019-08-19T19:29:00Z">
        <w:r w:rsidR="004B0134">
          <w:rPr>
            <w:lang w:val="en-US"/>
          </w:rPr>
          <w:t>,</w:t>
        </w:r>
      </w:ins>
      <w:r w:rsidR="00DA24B6" w:rsidRPr="00DA24B6">
        <w:t xml:space="preserve"> to account for data imbalance. The ratio was set so that the overall number of targets and non-targets were identical after oversampling.</w:t>
      </w:r>
    </w:p>
    <w:p w14:paraId="2D621477" w14:textId="3C320160" w:rsidR="00377FEF" w:rsidRPr="00377FEF" w:rsidRDefault="00377FEF" w:rsidP="003E2F14">
      <w:pPr>
        <w:pStyle w:val="Heading2"/>
      </w:pPr>
      <w:r>
        <w:t>Prediction</w:t>
      </w:r>
    </w:p>
    <w:p w14:paraId="4DB607FC" w14:textId="69127AC9" w:rsidR="00DA24B6" w:rsidRDefault="00DA24B6" w:rsidP="00DA24B6">
      <w:pPr>
        <w:pStyle w:val="BodyText"/>
        <w:rPr>
          <w:lang w:val="en-US"/>
        </w:rPr>
      </w:pPr>
      <w:r w:rsidRPr="00DA24B6">
        <w:rPr>
          <w:lang w:val="en-US"/>
        </w:rPr>
        <w:t>Given these two classifiers we then made predictions on 2019 data. Acquirers and targets were then joined on their Standard Industrial Classification (SIC) codes to generate predictions for specific mergers.</w:t>
      </w:r>
    </w:p>
    <w:p w14:paraId="501C8897" w14:textId="1B226545" w:rsidR="00DA24B6" w:rsidRDefault="00DA24B6" w:rsidP="00DA24B6">
      <w:pPr>
        <w:pStyle w:val="Heading1"/>
      </w:pPr>
      <w:bookmarkStart w:id="8" w:name="_Ref17089288"/>
      <w:r>
        <w:t>Application Design</w:t>
      </w:r>
      <w:bookmarkEnd w:id="8"/>
    </w:p>
    <w:p w14:paraId="6AC94467" w14:textId="0449E806" w:rsidR="00DA24B6" w:rsidRPr="00CF6D8C" w:rsidRDefault="00377FEF" w:rsidP="00CF6D8C">
      <w:pPr>
        <w:pStyle w:val="BodyText"/>
      </w:pPr>
      <w:r>
        <w:t>We wanted to give users a convenient way to query our</w:t>
      </w:r>
      <w:r w:rsidR="00CF6D8C">
        <w:rPr>
          <w:lang w:val="en-US"/>
        </w:rPr>
        <w:t xml:space="preserve"> </w:t>
      </w:r>
      <w:r>
        <w:t>2019 predictions and visualize our data.</w:t>
      </w:r>
      <w:r>
        <w:rPr>
          <w:lang w:val="en-US"/>
        </w:rPr>
        <w:t xml:space="preserve"> </w:t>
      </w:r>
      <w:r w:rsidR="00DA24B6" w:rsidRPr="00DA24B6">
        <w:rPr>
          <w:lang w:val="en-US"/>
        </w:rPr>
        <w:t>To do so we built a webpage</w:t>
      </w:r>
      <w:r>
        <w:rPr>
          <w:lang w:val="en-US"/>
        </w:rPr>
        <w:t xml:space="preserve"> </w:t>
      </w:r>
      <w:r w:rsidR="00DA24B6" w:rsidRPr="00DA24B6">
        <w:rPr>
          <w:lang w:val="en-US"/>
        </w:rPr>
        <w:t xml:space="preserve">which connects to a database populated with our predictions. The application can be found at </w:t>
      </w:r>
      <w:hyperlink r:id="rId10">
        <w:r w:rsidR="00DA24B6" w:rsidRPr="00DA24B6">
          <w:rPr>
            <w:rStyle w:val="Hyperlink"/>
            <w:lang w:val="en-US"/>
          </w:rPr>
          <w:t>https://m-a-prediction.herokuapp.com/</w:t>
        </w:r>
      </w:hyperlink>
      <w:r w:rsidR="00DA24B6" w:rsidRPr="00DA24B6">
        <w:rPr>
          <w:lang w:val="en-US"/>
        </w:rPr>
        <w:t>.</w:t>
      </w:r>
    </w:p>
    <w:p w14:paraId="0C139C78" w14:textId="1E0B8453" w:rsidR="006A0758" w:rsidRDefault="00DA24B6" w:rsidP="006A0758">
      <w:pPr>
        <w:pStyle w:val="BodyText"/>
        <w:rPr>
          <w:lang w:val="en-US"/>
        </w:rPr>
      </w:pPr>
      <w:r w:rsidRPr="00DA24B6">
        <w:rPr>
          <w:lang w:val="en-US"/>
        </w:rPr>
        <w:t>Users can query our predictions by company or industry</w:t>
      </w:r>
      <w:r w:rsidR="000929B9">
        <w:rPr>
          <w:lang w:val="en-US"/>
        </w:rPr>
        <w:t xml:space="preserve"> using the screen shown in </w:t>
      </w:r>
      <w:r w:rsidR="003A1E44">
        <w:rPr>
          <w:lang w:val="en-US"/>
        </w:rPr>
        <w:fldChar w:fldCharType="begin"/>
      </w:r>
      <w:r w:rsidR="003A1E44">
        <w:rPr>
          <w:lang w:val="en-US"/>
        </w:rPr>
        <w:instrText xml:space="preserve"> REF _Ref17090886 \w \h </w:instrText>
      </w:r>
      <w:r w:rsidR="003A1E44">
        <w:rPr>
          <w:lang w:val="en-US"/>
        </w:rPr>
      </w:r>
      <w:r w:rsidR="003A1E44">
        <w:rPr>
          <w:lang w:val="en-US"/>
        </w:rPr>
        <w:fldChar w:fldCharType="separate"/>
      </w:r>
      <w:r w:rsidR="001D2FC6">
        <w:rPr>
          <w:lang w:val="en-US"/>
        </w:rPr>
        <w:t>Fig. 2</w:t>
      </w:r>
      <w:r w:rsidR="003A1E44">
        <w:rPr>
          <w:lang w:val="en-US"/>
        </w:rPr>
        <w:fldChar w:fldCharType="end"/>
      </w:r>
      <w:r w:rsidRPr="00DA24B6">
        <w:rPr>
          <w:lang w:val="en-US"/>
        </w:rPr>
        <w:t>. Upon searching a ticker symbol, our prediction will be displayed along with our confidence level. If the given company is classified as an acquirer or target, potential partners in an M&amp;A deal will be displayed in order of likelihood. Similarly, when searching via SIC code, the user will be shown all predicted deals within the queried industry sorted by likelihood.</w:t>
      </w:r>
    </w:p>
    <w:p w14:paraId="5ED055AA" w14:textId="455E45F9" w:rsidR="006A0758" w:rsidRDefault="00CD597B" w:rsidP="004C6764">
      <w:pPr>
        <w:pStyle w:val="BodyText"/>
        <w:rPr>
          <w:lang w:val="en-US"/>
        </w:rPr>
      </w:pPr>
      <w:r w:rsidRPr="00DA24B6">
        <w:rPr>
          <w:lang w:val="en-US"/>
        </w:rPr>
        <w:t xml:space="preserve">The user </w:t>
      </w:r>
      <w:r w:rsidR="004C6764">
        <w:rPr>
          <w:lang w:val="en-US"/>
        </w:rPr>
        <w:t>can</w:t>
      </w:r>
      <w:r w:rsidRPr="00DA24B6">
        <w:rPr>
          <w:lang w:val="en-US"/>
        </w:rPr>
        <w:t xml:space="preserve"> also visualize </w:t>
      </w:r>
      <w:r w:rsidR="004C6764">
        <w:rPr>
          <w:lang w:val="en-US"/>
        </w:rPr>
        <w:t xml:space="preserve">the results </w:t>
      </w:r>
      <w:r w:rsidRPr="00DA24B6">
        <w:rPr>
          <w:lang w:val="en-US"/>
        </w:rPr>
        <w:t xml:space="preserve">in two fashions. Firstly, </w:t>
      </w:r>
      <w:r w:rsidR="004C6764">
        <w:rPr>
          <w:lang w:val="en-US"/>
        </w:rPr>
        <w:t>as shown in</w:t>
      </w:r>
      <w:r w:rsidR="00425A28">
        <w:rPr>
          <w:lang w:val="en-US"/>
        </w:rPr>
        <w:t xml:space="preserve"> </w:t>
      </w:r>
      <w:r w:rsidR="0095151B">
        <w:rPr>
          <w:lang w:val="en-US"/>
        </w:rPr>
        <w:fldChar w:fldCharType="begin"/>
      </w:r>
      <w:r w:rsidR="0095151B">
        <w:rPr>
          <w:lang w:val="en-US"/>
        </w:rPr>
        <w:instrText xml:space="preserve"> REF _Ref17121135 \w \h </w:instrText>
      </w:r>
      <w:r w:rsidR="0095151B">
        <w:rPr>
          <w:lang w:val="en-US"/>
        </w:rPr>
      </w:r>
      <w:r w:rsidR="0095151B">
        <w:rPr>
          <w:lang w:val="en-US"/>
        </w:rPr>
        <w:fldChar w:fldCharType="separate"/>
      </w:r>
      <w:r w:rsidR="001D2FC6">
        <w:rPr>
          <w:lang w:val="en-US"/>
        </w:rPr>
        <w:t>Fig. 3</w:t>
      </w:r>
      <w:r w:rsidR="0095151B">
        <w:rPr>
          <w:lang w:val="en-US"/>
        </w:rPr>
        <w:fldChar w:fldCharType="end"/>
      </w:r>
      <w:r w:rsidR="0095151B">
        <w:rPr>
          <w:lang w:val="en-US"/>
        </w:rPr>
        <w:t xml:space="preserve"> </w:t>
      </w:r>
      <w:r w:rsidRPr="00DA24B6">
        <w:rPr>
          <w:lang w:val="en-US"/>
        </w:rPr>
        <w:t>they can view the output from our LDA model in the form of a word cloud where the size of the word indicates the frequency of occurrence. Our webpage displays the LDA outputs from MD&amp;A texts classified as acquirers or targets respectively. It also displays the LDA output from the clusters</w:t>
      </w:r>
      <w:r w:rsidR="004C6764">
        <w:rPr>
          <w:lang w:val="en-US"/>
        </w:rPr>
        <w:t xml:space="preserve"> </w:t>
      </w:r>
      <w:r w:rsidRPr="00DA24B6">
        <w:rPr>
          <w:lang w:val="en-US"/>
        </w:rPr>
        <w:t>generated from business description texts.</w:t>
      </w:r>
    </w:p>
    <w:p w14:paraId="5C15A602" w14:textId="11A341DC" w:rsidR="00410B20" w:rsidRPr="00410B20" w:rsidRDefault="00410B20" w:rsidP="00410B20">
      <w:pPr>
        <w:pStyle w:val="BodyText"/>
      </w:pPr>
      <w:r w:rsidRPr="00DA24B6">
        <w:rPr>
          <w:lang w:val="en-US"/>
        </w:rPr>
        <w:t xml:space="preserve">We also use Scattertext, a popular interactive scatter plot tool that enables users to </w:t>
      </w:r>
      <w:r>
        <w:rPr>
          <w:lang w:val="en-US"/>
        </w:rPr>
        <w:t>perform</w:t>
      </w:r>
      <w:r w:rsidRPr="00DA24B6">
        <w:rPr>
          <w:lang w:val="en-US"/>
        </w:rPr>
        <w:t xml:space="preserve"> exploratory data analysis. </w:t>
      </w:r>
      <w:r>
        <w:rPr>
          <w:lang w:val="en-US"/>
        </w:rPr>
        <w:t xml:space="preserve">Shown in </w:t>
      </w:r>
      <w:r w:rsidR="00C240D9">
        <w:rPr>
          <w:lang w:val="en-US"/>
        </w:rPr>
        <w:fldChar w:fldCharType="begin"/>
      </w:r>
      <w:r w:rsidR="00C240D9">
        <w:rPr>
          <w:lang w:val="en-US"/>
        </w:rPr>
        <w:instrText xml:space="preserve"> REF _Ref17102425 \r \h </w:instrText>
      </w:r>
      <w:r w:rsidR="00C240D9">
        <w:rPr>
          <w:lang w:val="en-US"/>
        </w:rPr>
      </w:r>
      <w:r w:rsidR="00C240D9">
        <w:rPr>
          <w:lang w:val="en-US"/>
        </w:rPr>
        <w:fldChar w:fldCharType="separate"/>
      </w:r>
      <w:r w:rsidR="001D2FC6">
        <w:rPr>
          <w:lang w:val="en-US"/>
        </w:rPr>
        <w:t>Fig. 4</w:t>
      </w:r>
      <w:r w:rsidR="00C240D9">
        <w:rPr>
          <w:lang w:val="en-US"/>
        </w:rPr>
        <w:fldChar w:fldCharType="end"/>
      </w:r>
      <w:r w:rsidR="00C240D9">
        <w:rPr>
          <w:lang w:val="en-US"/>
        </w:rPr>
        <w:t xml:space="preserve"> </w:t>
      </w:r>
      <w:r>
        <w:rPr>
          <w:lang w:val="en-US"/>
        </w:rPr>
        <w:t>and</w:t>
      </w:r>
      <w:r w:rsidR="00C240D9">
        <w:rPr>
          <w:lang w:val="en-US"/>
        </w:rPr>
        <w:t xml:space="preserve"> </w:t>
      </w:r>
      <w:r w:rsidR="00C240D9">
        <w:rPr>
          <w:lang w:val="en-US"/>
        </w:rPr>
        <w:fldChar w:fldCharType="begin"/>
      </w:r>
      <w:r w:rsidR="00C240D9">
        <w:rPr>
          <w:lang w:val="en-US"/>
        </w:rPr>
        <w:instrText xml:space="preserve"> REF _Ref17102438 \r \h </w:instrText>
      </w:r>
      <w:r w:rsidR="00C240D9">
        <w:rPr>
          <w:lang w:val="en-US"/>
        </w:rPr>
      </w:r>
      <w:r w:rsidR="00C240D9">
        <w:rPr>
          <w:lang w:val="en-US"/>
        </w:rPr>
        <w:fldChar w:fldCharType="separate"/>
      </w:r>
      <w:r w:rsidR="001D2FC6">
        <w:rPr>
          <w:lang w:val="en-US"/>
        </w:rPr>
        <w:t>Fig. 5</w:t>
      </w:r>
      <w:r w:rsidR="00C240D9">
        <w:rPr>
          <w:lang w:val="en-US"/>
        </w:rPr>
        <w:fldChar w:fldCharType="end"/>
      </w:r>
      <w:r>
        <w:rPr>
          <w:lang w:val="en-US"/>
        </w:rPr>
        <w:t>,</w:t>
      </w:r>
      <w:r w:rsidRPr="00DA24B6">
        <w:rPr>
          <w:lang w:val="en-US"/>
        </w:rPr>
        <w:t xml:space="preserve"> </w:t>
      </w:r>
      <w:r>
        <w:rPr>
          <w:lang w:val="en-US"/>
        </w:rPr>
        <w:t xml:space="preserve">the tool </w:t>
      </w:r>
      <w:r w:rsidRPr="00DA24B6">
        <w:rPr>
          <w:lang w:val="en-US"/>
        </w:rPr>
        <w:t xml:space="preserve">allows users to visualize </w:t>
      </w:r>
      <w:r>
        <w:rPr>
          <w:lang w:val="en-US"/>
        </w:rPr>
        <w:t>terms and phrases</w:t>
      </w:r>
      <w:r w:rsidRPr="00DA24B6">
        <w:rPr>
          <w:lang w:val="en-US"/>
        </w:rPr>
        <w:t xml:space="preserve"> that are more predictive of one category than others. Each point in the plot corresponds to a word or phrase in the corpus. The closer to the top-left or bottom-right of the plot that a word appears, the more disproportionately it appeared in one class vs. the other.</w:t>
      </w:r>
    </w:p>
    <w:p w14:paraId="79E0F5D4" w14:textId="770F925F" w:rsidR="006A0758" w:rsidRDefault="006A0758" w:rsidP="00042480">
      <w:pPr>
        <w:pStyle w:val="BodyText"/>
        <w:keepNext/>
        <w:ind w:firstLine="0"/>
        <w:jc w:val="center"/>
        <w:rPr>
          <w:lang w:val="en-US"/>
        </w:rPr>
      </w:pPr>
      <w:r>
        <w:rPr>
          <w:noProof/>
          <w:lang w:val="en-US"/>
        </w:rPr>
        <w:drawing>
          <wp:inline distT="0" distB="0" distL="0" distR="0" wp14:anchorId="2B6F2FB6" wp14:editId="484A58FB">
            <wp:extent cx="3158570" cy="2190855"/>
            <wp:effectExtent l="12700" t="12700" r="1651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_FB_Result_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58570" cy="2190855"/>
                    </a:xfrm>
                    <a:prstGeom prst="rect">
                      <a:avLst/>
                    </a:prstGeom>
                    <a:ln w="9525">
                      <a:solidFill>
                        <a:schemeClr val="bg1">
                          <a:lumMod val="50000"/>
                        </a:schemeClr>
                      </a:solidFill>
                    </a:ln>
                  </pic:spPr>
                </pic:pic>
              </a:graphicData>
            </a:graphic>
          </wp:inline>
        </w:drawing>
      </w:r>
    </w:p>
    <w:p w14:paraId="5539B1CB" w14:textId="644F0B11" w:rsidR="006A0758" w:rsidRPr="003A1E44" w:rsidRDefault="003A1E44" w:rsidP="003A1E44">
      <w:pPr>
        <w:pStyle w:val="figurecaption"/>
      </w:pPr>
      <w:bookmarkStart w:id="9" w:name="_Ref17090886"/>
      <w:r>
        <w:t>Query by company ticker symbol</w:t>
      </w:r>
      <w:bookmarkEnd w:id="9"/>
    </w:p>
    <w:p w14:paraId="04A8881A" w14:textId="66A48F03" w:rsidR="003C2C8F" w:rsidRDefault="003C2C8F" w:rsidP="003C2C8F">
      <w:pPr>
        <w:pStyle w:val="Heading1"/>
      </w:pPr>
      <w:bookmarkStart w:id="10" w:name="_Ref17089339"/>
      <w:r>
        <w:t>Analysis</w:t>
      </w:r>
      <w:bookmarkEnd w:id="10"/>
    </w:p>
    <w:p w14:paraId="520F48EB" w14:textId="36746364" w:rsidR="00C139EC" w:rsidRDefault="00C139EC" w:rsidP="00C139EC">
      <w:pPr>
        <w:pStyle w:val="Heading2"/>
      </w:pPr>
      <w:r>
        <w:t>Clustering</w:t>
      </w:r>
    </w:p>
    <w:p w14:paraId="66B23EC4" w14:textId="2F188D71" w:rsidR="004672AD" w:rsidRDefault="00C139EC" w:rsidP="00FF5C14">
      <w:pPr>
        <w:pStyle w:val="BodyText"/>
      </w:pPr>
      <w:r>
        <w:t xml:space="preserve">Clustering acquirers and targets by their Business description texts revealed that targets tend to fall into fewer clusters than acquirers. After removing outlying clusters, we were left with 6 clusters for acquirers compared to 3 for targets. This suggests there is a certain degree of homogeneity among targets that </w:t>
      </w:r>
      <w:r w:rsidR="001A5563">
        <w:t>does not</w:t>
      </w:r>
      <w:r>
        <w:t xml:space="preserve"> exist among acquirers.</w:t>
      </w:r>
    </w:p>
    <w:p w14:paraId="06EFAC3C" w14:textId="322122A2" w:rsidR="00CD6810" w:rsidRDefault="00C139EC" w:rsidP="00FF5C14">
      <w:pPr>
        <w:pStyle w:val="BodyText"/>
        <w:rPr>
          <w:lang w:val="en-US"/>
        </w:rPr>
      </w:pPr>
      <w:r>
        <w:t xml:space="preserve">Performing LDA on </w:t>
      </w:r>
      <w:r w:rsidR="00C240D9">
        <w:rPr>
          <w:lang w:val="en-US"/>
        </w:rPr>
        <w:t>clusters of targets</w:t>
      </w:r>
      <w:r>
        <w:t>, we found that</w:t>
      </w:r>
      <w:r w:rsidR="00EB181B">
        <w:t xml:space="preserve"> </w:t>
      </w:r>
      <w:r>
        <w:t>the topics produced by targets contained many more negative</w:t>
      </w:r>
      <w:r w:rsidR="00EB181B">
        <w:t xml:space="preserve"> </w:t>
      </w:r>
      <w:r w:rsidR="00C240D9">
        <w:rPr>
          <w:lang w:val="en-US"/>
        </w:rPr>
        <w:t xml:space="preserve">and risk- related </w:t>
      </w:r>
      <w:r>
        <w:t>terms that those of acquirers. This makes intuitive sense as</w:t>
      </w:r>
      <w:r w:rsidR="00EB181B">
        <w:t xml:space="preserve"> </w:t>
      </w:r>
      <w:r>
        <w:t>poorly performing firms are more likely to take part in a merger</w:t>
      </w:r>
      <w:r w:rsidR="00EB181B">
        <w:t xml:space="preserve"> </w:t>
      </w:r>
      <w:r>
        <w:t>as a means of improving their financial position.</w:t>
      </w:r>
      <w:r w:rsidR="00C240D9">
        <w:rPr>
          <w:lang w:val="en-US"/>
        </w:rPr>
        <w:t xml:space="preserve"> As seen in</w:t>
      </w:r>
      <w:r w:rsidR="001D2FC6">
        <w:rPr>
          <w:lang w:val="en-US"/>
        </w:rPr>
        <w:t xml:space="preserve"> </w:t>
      </w:r>
      <w:r w:rsidR="001D2FC6">
        <w:rPr>
          <w:lang w:val="en-US"/>
        </w:rPr>
        <w:fldChar w:fldCharType="begin"/>
      </w:r>
      <w:r w:rsidR="001D2FC6">
        <w:rPr>
          <w:lang w:val="en-US"/>
        </w:rPr>
        <w:instrText xml:space="preserve"> REF _Ref17126404 \w \h </w:instrText>
      </w:r>
      <w:r w:rsidR="001D2FC6">
        <w:rPr>
          <w:lang w:val="en-US"/>
        </w:rPr>
      </w:r>
      <w:r w:rsidR="001D2FC6">
        <w:rPr>
          <w:lang w:val="en-US"/>
        </w:rPr>
        <w:fldChar w:fldCharType="separate"/>
      </w:r>
      <w:r w:rsidR="008F3382">
        <w:rPr>
          <w:lang w:val="en-US"/>
        </w:rPr>
        <w:t>Fig. 6</w:t>
      </w:r>
      <w:r w:rsidR="001D2FC6">
        <w:rPr>
          <w:lang w:val="en-US"/>
        </w:rPr>
        <w:fldChar w:fldCharType="end"/>
      </w:r>
      <w:r w:rsidR="001D2FC6">
        <w:rPr>
          <w:lang w:val="en-US"/>
        </w:rPr>
        <w:t xml:space="preserve"> </w:t>
      </w:r>
      <w:r w:rsidR="00C240D9">
        <w:rPr>
          <w:lang w:val="en-US"/>
        </w:rPr>
        <w:t xml:space="preserve">negative and risk-related terms include “undercapitalized”, “unsound”, “risk”, </w:t>
      </w:r>
      <w:r w:rsidR="00A607FE">
        <w:rPr>
          <w:lang w:val="en-US"/>
        </w:rPr>
        <w:t>“</w:t>
      </w:r>
      <w:r w:rsidR="00C240D9">
        <w:rPr>
          <w:lang w:val="en-US"/>
        </w:rPr>
        <w:t>failure</w:t>
      </w:r>
      <w:r w:rsidR="00A607FE">
        <w:rPr>
          <w:lang w:val="en-US"/>
        </w:rPr>
        <w:t>”</w:t>
      </w:r>
      <w:r w:rsidR="00C240D9">
        <w:rPr>
          <w:lang w:val="en-US"/>
        </w:rPr>
        <w:t xml:space="preserve"> and </w:t>
      </w:r>
      <w:r w:rsidR="00A607FE">
        <w:rPr>
          <w:lang w:val="en-US"/>
        </w:rPr>
        <w:t>“</w:t>
      </w:r>
      <w:r w:rsidR="00C240D9">
        <w:rPr>
          <w:lang w:val="en-US"/>
        </w:rPr>
        <w:t>unsafe</w:t>
      </w:r>
      <w:r w:rsidR="00A607FE">
        <w:rPr>
          <w:lang w:val="en-US"/>
        </w:rPr>
        <w:t>”</w:t>
      </w:r>
      <w:r w:rsidR="00C240D9">
        <w:rPr>
          <w:lang w:val="en-US"/>
        </w:rPr>
        <w:t>.</w:t>
      </w:r>
    </w:p>
    <w:p w14:paraId="66F9C889" w14:textId="22E84C8C" w:rsidR="00110664" w:rsidRPr="00110664" w:rsidRDefault="00110664" w:rsidP="00110664">
      <w:pPr>
        <w:pStyle w:val="BodyText"/>
        <w:rPr>
          <w:lang w:val="en-US"/>
        </w:rPr>
      </w:pPr>
      <w:r w:rsidRPr="00110664">
        <w:t>On the other hand, performing LDA on clusters of acquirers did not yield much meaningful results. The words yielded by the LDA neither had a particularly positive nor negative slant.</w:t>
      </w:r>
      <w:r>
        <w:rPr>
          <w:lang w:val="en-US"/>
        </w:rPr>
        <w:t xml:space="preserve"> </w:t>
      </w:r>
      <w:r w:rsidRPr="00110664">
        <w:t>This discovery coincides with our previous claim that there seems to be more homogeneity in targets than acquirers.</w:t>
      </w:r>
    </w:p>
    <w:p w14:paraId="5CBBBD3D" w14:textId="77777777" w:rsidR="003F61A2" w:rsidRDefault="003F61A2" w:rsidP="003F61A2">
      <w:pPr>
        <w:pStyle w:val="BodyText"/>
        <w:keepNext/>
        <w:ind w:firstLine="0"/>
        <w:jc w:val="center"/>
        <w:rPr>
          <w:lang w:val="en-US"/>
        </w:rPr>
      </w:pPr>
      <w:r w:rsidRPr="00B34633">
        <w:rPr>
          <w:noProof/>
          <w:lang w:val="en-US"/>
        </w:rPr>
        <w:drawing>
          <wp:inline distT="0" distB="0" distL="0" distR="0" wp14:anchorId="279F43C5" wp14:editId="23F7ABC5">
            <wp:extent cx="3195955" cy="1953260"/>
            <wp:effectExtent l="12700" t="12700" r="17145"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95955" cy="1953260"/>
                    </a:xfrm>
                    <a:prstGeom prst="rect">
                      <a:avLst/>
                    </a:prstGeom>
                    <a:ln>
                      <a:solidFill>
                        <a:schemeClr val="bg1">
                          <a:lumMod val="50000"/>
                        </a:schemeClr>
                      </a:solidFill>
                    </a:ln>
                  </pic:spPr>
                </pic:pic>
              </a:graphicData>
            </a:graphic>
          </wp:inline>
        </w:drawing>
      </w:r>
    </w:p>
    <w:p w14:paraId="23A224AB" w14:textId="7606356B" w:rsidR="002C2121" w:rsidRPr="001E2296" w:rsidRDefault="003F61A2" w:rsidP="001E2296">
      <w:pPr>
        <w:pStyle w:val="figurecaption"/>
      </w:pPr>
      <w:bookmarkStart w:id="11" w:name="_Ref17121135"/>
      <w:r>
        <w:t>Word cloud generated using LDA mode</w:t>
      </w:r>
      <w:bookmarkEnd w:id="11"/>
    </w:p>
    <w:p w14:paraId="5702B2F4" w14:textId="0F7106F6" w:rsidR="00924F2C" w:rsidRDefault="00924F2C" w:rsidP="001E2296">
      <w:pPr>
        <w:jc w:val="left"/>
        <w:sectPr w:rsidR="00924F2C" w:rsidSect="00C919A4">
          <w:type w:val="continuous"/>
          <w:pgSz w:w="12240" w:h="15840" w:code="1"/>
          <w:pgMar w:top="1080" w:right="907" w:bottom="1440" w:left="907" w:header="720" w:footer="720" w:gutter="0"/>
          <w:cols w:num="2" w:space="360"/>
          <w:docGrid w:linePitch="360"/>
        </w:sectPr>
      </w:pPr>
    </w:p>
    <w:p w14:paraId="098D1CC5" w14:textId="77777777" w:rsidR="002C2121" w:rsidRDefault="002C2121" w:rsidP="002C2121">
      <w:pPr>
        <w:pStyle w:val="BodyText"/>
        <w:spacing w:after="0"/>
        <w:ind w:firstLine="0"/>
        <w:jc w:val="center"/>
        <w:rPr>
          <w:lang w:val="en-US"/>
        </w:rPr>
      </w:pPr>
      <w:r w:rsidRPr="004D518A">
        <w:rPr>
          <w:noProof/>
          <w:lang w:val="en-US"/>
        </w:rPr>
        <w:lastRenderedPageBreak/>
        <w:drawing>
          <wp:inline distT="0" distB="0" distL="0" distR="0" wp14:anchorId="4862221F" wp14:editId="7D314F5E">
            <wp:extent cx="5295426" cy="3789484"/>
            <wp:effectExtent l="12700" t="12700" r="1333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26635" cy="3811818"/>
                    </a:xfrm>
                    <a:prstGeom prst="rect">
                      <a:avLst/>
                    </a:prstGeom>
                    <a:ln>
                      <a:solidFill>
                        <a:schemeClr val="bg1">
                          <a:lumMod val="50000"/>
                        </a:schemeClr>
                      </a:solidFill>
                    </a:ln>
                  </pic:spPr>
                </pic:pic>
              </a:graphicData>
            </a:graphic>
          </wp:inline>
        </w:drawing>
      </w:r>
    </w:p>
    <w:p w14:paraId="05957707" w14:textId="77777777" w:rsidR="002C2121" w:rsidRDefault="002C2121" w:rsidP="002C2121">
      <w:pPr>
        <w:pStyle w:val="figurecaption"/>
        <w:sectPr w:rsidR="002C2121" w:rsidSect="00C93180">
          <w:type w:val="continuous"/>
          <w:pgSz w:w="12240" w:h="15840" w:code="1"/>
          <w:pgMar w:top="1080" w:right="907" w:bottom="1440" w:left="907" w:header="720" w:footer="720" w:gutter="0"/>
          <w:cols w:space="360"/>
          <w:docGrid w:linePitch="360"/>
        </w:sectPr>
      </w:pPr>
    </w:p>
    <w:p w14:paraId="520409A1" w14:textId="77777777" w:rsidR="002C2121" w:rsidRPr="00C93180" w:rsidRDefault="002C2121" w:rsidP="002C2121">
      <w:pPr>
        <w:pStyle w:val="figurecaption"/>
        <w:spacing w:after="40"/>
        <w:sectPr w:rsidR="002C2121" w:rsidRPr="00C93180" w:rsidSect="00C93180">
          <w:type w:val="continuous"/>
          <w:pgSz w:w="12240" w:h="15840" w:code="1"/>
          <w:pgMar w:top="1080" w:right="907" w:bottom="1440" w:left="907" w:header="720" w:footer="720" w:gutter="0"/>
          <w:cols w:space="360"/>
          <w:docGrid w:linePitch="360"/>
        </w:sectPr>
      </w:pPr>
      <w:bookmarkStart w:id="12" w:name="_Ref17102425"/>
      <w:r>
        <w:t>Acquirers Scattertext</w:t>
      </w:r>
      <w:bookmarkEnd w:id="12"/>
    </w:p>
    <w:p w14:paraId="7FF24744" w14:textId="77777777" w:rsidR="002C2121" w:rsidRPr="00C93180" w:rsidRDefault="002C2121" w:rsidP="002C2121">
      <w:pPr>
        <w:tabs>
          <w:tab w:val="left" w:pos="4296"/>
        </w:tabs>
        <w:jc w:val="both"/>
        <w:rPr>
          <w:lang w:eastAsia="x-none"/>
        </w:rPr>
      </w:pPr>
      <w:r>
        <w:rPr>
          <w:lang w:eastAsia="x-none"/>
        </w:rPr>
        <w:tab/>
      </w:r>
      <w:r w:rsidRPr="00C93180">
        <w:rPr>
          <w:sz w:val="2"/>
          <w:lang w:eastAsia="x-none"/>
        </w:rPr>
        <w:tab/>
      </w:r>
    </w:p>
    <w:p w14:paraId="0CA4FD7B" w14:textId="77777777" w:rsidR="002C2121" w:rsidRDefault="002C2121" w:rsidP="002C2121">
      <w:pPr>
        <w:pStyle w:val="BodyText"/>
        <w:spacing w:after="0"/>
        <w:ind w:firstLine="0"/>
        <w:jc w:val="center"/>
        <w:rPr>
          <w:lang w:val="en-US"/>
        </w:rPr>
      </w:pPr>
      <w:r w:rsidRPr="004D518A">
        <w:rPr>
          <w:noProof/>
        </w:rPr>
        <w:t xml:space="preserve"> </w:t>
      </w:r>
      <w:r w:rsidRPr="004D518A">
        <w:rPr>
          <w:noProof/>
          <w:lang w:val="en-US"/>
        </w:rPr>
        <w:drawing>
          <wp:inline distT="0" distB="0" distL="0" distR="0" wp14:anchorId="3063C0FF" wp14:editId="1E8CC471">
            <wp:extent cx="5328138" cy="3861443"/>
            <wp:effectExtent l="12700" t="1270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5580" cy="3874083"/>
                    </a:xfrm>
                    <a:prstGeom prst="rect">
                      <a:avLst/>
                    </a:prstGeom>
                    <a:ln>
                      <a:solidFill>
                        <a:schemeClr val="bg1">
                          <a:lumMod val="50000"/>
                        </a:schemeClr>
                      </a:solidFill>
                    </a:ln>
                  </pic:spPr>
                </pic:pic>
              </a:graphicData>
            </a:graphic>
          </wp:inline>
        </w:drawing>
      </w:r>
    </w:p>
    <w:p w14:paraId="309D223D" w14:textId="77777777" w:rsidR="002C2121" w:rsidRDefault="002C2121" w:rsidP="002C2121">
      <w:pPr>
        <w:pStyle w:val="figurecaption"/>
        <w:spacing w:after="0"/>
      </w:pPr>
      <w:bookmarkStart w:id="13" w:name="_Ref17102438"/>
      <w:r>
        <w:t>Targets Scattertext</w:t>
      </w:r>
      <w:bookmarkEnd w:id="13"/>
    </w:p>
    <w:p w14:paraId="17374DBD" w14:textId="77777777" w:rsidR="002C2121" w:rsidRDefault="002C2121" w:rsidP="002C2121">
      <w:pPr>
        <w:pStyle w:val="figurecaption"/>
        <w:numPr>
          <w:ilvl w:val="0"/>
          <w:numId w:val="0"/>
        </w:numPr>
        <w:sectPr w:rsidR="002C2121" w:rsidSect="00C93180">
          <w:type w:val="continuous"/>
          <w:pgSz w:w="12240" w:h="15840" w:code="1"/>
          <w:pgMar w:top="1080" w:right="907" w:bottom="1440" w:left="907" w:header="720" w:footer="720" w:gutter="0"/>
          <w:cols w:space="360"/>
          <w:docGrid w:linePitch="360"/>
        </w:sectPr>
      </w:pPr>
    </w:p>
    <w:p w14:paraId="6B3B0BA0" w14:textId="77777777" w:rsidR="003657DE" w:rsidRDefault="00924F2C">
      <w:pPr>
        <w:jc w:val="left"/>
        <w:sectPr w:rsidR="003657DE" w:rsidSect="00C919A4">
          <w:type w:val="continuous"/>
          <w:pgSz w:w="12240" w:h="15840" w:code="1"/>
          <w:pgMar w:top="1080" w:right="907" w:bottom="1440" w:left="907" w:header="720" w:footer="720" w:gutter="0"/>
          <w:cols w:num="2" w:space="360"/>
          <w:docGrid w:linePitch="360"/>
        </w:sectPr>
      </w:pPr>
      <w:r>
        <w:br w:type="page"/>
      </w:r>
    </w:p>
    <w:p w14:paraId="5D87B652" w14:textId="10A02869" w:rsidR="00924F2C" w:rsidRDefault="00924F2C">
      <w:pPr>
        <w:jc w:val="left"/>
        <w:rPr>
          <w:i/>
          <w:iCs/>
          <w:noProof/>
        </w:rPr>
      </w:pPr>
    </w:p>
    <w:p w14:paraId="6E02CC98" w14:textId="77777777" w:rsidR="003657DE" w:rsidRDefault="003657DE" w:rsidP="00924F2C">
      <w:pPr>
        <w:pStyle w:val="BodyText"/>
        <w:ind w:firstLine="0"/>
        <w:sectPr w:rsidR="003657DE" w:rsidSect="003657DE">
          <w:type w:val="continuous"/>
          <w:pgSz w:w="12240" w:h="15840" w:code="1"/>
          <w:pgMar w:top="1080" w:right="907" w:bottom="1440" w:left="907" w:header="720" w:footer="720" w:gutter="0"/>
          <w:cols w:num="2" w:space="360"/>
          <w:docGrid w:linePitch="360"/>
        </w:sectPr>
      </w:pPr>
    </w:p>
    <w:p w14:paraId="4DB4863B" w14:textId="0C14F95D" w:rsidR="003657DE" w:rsidRDefault="00A123CA" w:rsidP="00924F2C">
      <w:pPr>
        <w:pStyle w:val="BodyText"/>
        <w:ind w:firstLine="0"/>
        <w:sectPr w:rsidR="003657DE" w:rsidSect="003657DE">
          <w:type w:val="continuous"/>
          <w:pgSz w:w="12240" w:h="15840" w:code="1"/>
          <w:pgMar w:top="1080" w:right="907" w:bottom="1440" w:left="907" w:header="720" w:footer="720" w:gutter="0"/>
          <w:cols w:num="2" w:space="360"/>
          <w:docGrid w:linePitch="360"/>
        </w:sectPr>
      </w:pPr>
      <w:r>
        <w:rPr>
          <w:noProof/>
        </w:rPr>
        <mc:AlternateContent>
          <mc:Choice Requires="wps">
            <w:drawing>
              <wp:anchor distT="0" distB="0" distL="114300" distR="114300" simplePos="0" relativeHeight="251659264" behindDoc="0" locked="0" layoutInCell="1" allowOverlap="1" wp14:anchorId="0F5C565F" wp14:editId="265C9E5C">
                <wp:simplePos x="0" y="0"/>
                <wp:positionH relativeFrom="column">
                  <wp:posOffset>3470910</wp:posOffset>
                </wp:positionH>
                <wp:positionV relativeFrom="paragraph">
                  <wp:posOffset>208915</wp:posOffset>
                </wp:positionV>
                <wp:extent cx="3230245" cy="1513840"/>
                <wp:effectExtent l="0" t="0" r="0" b="0"/>
                <wp:wrapNone/>
                <wp:docPr id="3" name="Text Box 3"/>
                <wp:cNvGraphicFramePr/>
                <a:graphic xmlns:a="http://schemas.openxmlformats.org/drawingml/2006/main">
                  <a:graphicData uri="http://schemas.microsoft.com/office/word/2010/wordprocessingShape">
                    <wps:wsp>
                      <wps:cNvSpPr txBox="1"/>
                      <wps:spPr>
                        <a:xfrm>
                          <a:off x="0" y="0"/>
                          <a:ext cx="3230245" cy="1513840"/>
                        </a:xfrm>
                        <a:prstGeom prst="rect">
                          <a:avLst/>
                        </a:prstGeom>
                        <a:solidFill>
                          <a:schemeClr val="lt1"/>
                        </a:solidFill>
                        <a:ln w="6350">
                          <a:noFill/>
                        </a:ln>
                      </wps:spPr>
                      <wps:txbx>
                        <w:txbxContent>
                          <w:p w14:paraId="4CFA8D4B" w14:textId="5950614D" w:rsidR="00845310" w:rsidRPr="00845310" w:rsidRDefault="00845310" w:rsidP="00853D70">
                            <w:pPr>
                              <w:pStyle w:val="tablehead"/>
                            </w:pPr>
                            <w:bookmarkStart w:id="14" w:name="_Ref17106335"/>
                            <w:r w:rsidRPr="00845310">
                              <w:t>Logistic Regression Performance</w:t>
                            </w:r>
                            <w:bookmarkEnd w:id="14"/>
                          </w:p>
                          <w:p w14:paraId="265F32E5" w14:textId="2D304B84" w:rsidR="00845310" w:rsidRDefault="00845310"/>
                          <w:tbl>
                            <w:tblPr>
                              <w:tblStyle w:val="TableGrid"/>
                              <w:tblOverlap w:val="never"/>
                              <w:tblW w:w="0" w:type="auto"/>
                              <w:tblLook w:val="04A0" w:firstRow="1" w:lastRow="0" w:firstColumn="1" w:lastColumn="0" w:noHBand="0" w:noVBand="1"/>
                            </w:tblPr>
                            <w:tblGrid>
                              <w:gridCol w:w="1620"/>
                              <w:gridCol w:w="1578"/>
                              <w:gridCol w:w="1596"/>
                            </w:tblGrid>
                            <w:tr w:rsidR="00845310" w14:paraId="1A415C4C" w14:textId="77777777" w:rsidTr="00CA7EE5">
                              <w:tc>
                                <w:tcPr>
                                  <w:tcW w:w="1695" w:type="dxa"/>
                                </w:tcPr>
                                <w:p w14:paraId="6397B00A" w14:textId="77777777" w:rsidR="00845310" w:rsidRDefault="00845310" w:rsidP="00A123CA">
                                  <w:pPr>
                                    <w:pStyle w:val="BodyText"/>
                                    <w:snapToGrid w:val="0"/>
                                    <w:ind w:firstLine="0"/>
                                    <w:suppressOverlap/>
                                  </w:pPr>
                                </w:p>
                              </w:tc>
                              <w:tc>
                                <w:tcPr>
                                  <w:tcW w:w="1664" w:type="dxa"/>
                                </w:tcPr>
                                <w:p w14:paraId="4D495B01" w14:textId="77777777" w:rsidR="00845310" w:rsidRPr="00AB3FE1" w:rsidRDefault="00845310" w:rsidP="00A123CA">
                                  <w:pPr>
                                    <w:pStyle w:val="BodyText"/>
                                    <w:snapToGrid w:val="0"/>
                                    <w:ind w:firstLine="0"/>
                                    <w:suppressOverlap/>
                                    <w:jc w:val="center"/>
                                    <w:rPr>
                                      <w:lang w:val="en-US"/>
                                    </w:rPr>
                                  </w:pPr>
                                  <w:r>
                                    <w:t>Targets</w:t>
                                  </w:r>
                                </w:p>
                              </w:tc>
                              <w:tc>
                                <w:tcPr>
                                  <w:tcW w:w="1664" w:type="dxa"/>
                                </w:tcPr>
                                <w:p w14:paraId="12351A5F" w14:textId="77777777" w:rsidR="00845310" w:rsidRPr="00AB3FE1" w:rsidRDefault="00845310" w:rsidP="00A123CA">
                                  <w:pPr>
                                    <w:pStyle w:val="BodyText"/>
                                    <w:snapToGrid w:val="0"/>
                                    <w:ind w:firstLine="0"/>
                                    <w:suppressOverlap/>
                                    <w:jc w:val="center"/>
                                    <w:rPr>
                                      <w:lang w:val="en-US"/>
                                    </w:rPr>
                                  </w:pPr>
                                  <w:r>
                                    <w:t>Acquirers</w:t>
                                  </w:r>
                                </w:p>
                              </w:tc>
                            </w:tr>
                            <w:tr w:rsidR="00845310" w14:paraId="5C822934" w14:textId="77777777" w:rsidTr="00DD027E">
                              <w:trPr>
                                <w:trHeight w:val="327"/>
                              </w:trPr>
                              <w:tc>
                                <w:tcPr>
                                  <w:tcW w:w="1695" w:type="dxa"/>
                                </w:tcPr>
                                <w:p w14:paraId="587E8269" w14:textId="77777777" w:rsidR="00845310" w:rsidRPr="00AB3FE1" w:rsidRDefault="00845310" w:rsidP="00A123CA">
                                  <w:pPr>
                                    <w:pStyle w:val="BodyText"/>
                                    <w:snapToGrid w:val="0"/>
                                    <w:ind w:firstLine="0"/>
                                    <w:suppressOverlap/>
                                    <w:jc w:val="center"/>
                                    <w:rPr>
                                      <w:lang w:val="en-US"/>
                                    </w:rPr>
                                  </w:pPr>
                                  <w:r>
                                    <w:rPr>
                                      <w:lang w:val="en-US"/>
                                    </w:rPr>
                                    <w:t>A</w:t>
                                  </w:r>
                                  <w:r>
                                    <w:t>rea</w:t>
                                  </w:r>
                                  <w:r>
                                    <w:rPr>
                                      <w:lang w:val="en-US"/>
                                    </w:rPr>
                                    <w:t xml:space="preserve"> </w:t>
                                  </w:r>
                                  <w:r>
                                    <w:t>under</w:t>
                                  </w:r>
                                  <w:r>
                                    <w:rPr>
                                      <w:lang w:val="en-US"/>
                                    </w:rPr>
                                    <w:t xml:space="preserve"> </w:t>
                                  </w:r>
                                  <w:r>
                                    <w:t>ROC</w:t>
                                  </w:r>
                                </w:p>
                              </w:tc>
                              <w:tc>
                                <w:tcPr>
                                  <w:tcW w:w="1664" w:type="dxa"/>
                                </w:tcPr>
                                <w:p w14:paraId="085DD5D5" w14:textId="77777777" w:rsidR="00845310" w:rsidRPr="0065116F" w:rsidRDefault="00845310" w:rsidP="00A123CA">
                                  <w:pPr>
                                    <w:pStyle w:val="BodyText"/>
                                    <w:snapToGrid w:val="0"/>
                                    <w:ind w:firstLine="0"/>
                                    <w:suppressOverlap/>
                                    <w:jc w:val="center"/>
                                    <w:rPr>
                                      <w:lang w:val="en-US"/>
                                    </w:rPr>
                                  </w:pPr>
                                  <w:r>
                                    <w:t>.</w:t>
                                  </w:r>
                                  <w:r>
                                    <w:rPr>
                                      <w:lang w:val="en-US"/>
                                    </w:rPr>
                                    <w:t>72</w:t>
                                  </w:r>
                                </w:p>
                              </w:tc>
                              <w:tc>
                                <w:tcPr>
                                  <w:tcW w:w="1664" w:type="dxa"/>
                                </w:tcPr>
                                <w:p w14:paraId="12E0FE22" w14:textId="2DBA2D16" w:rsidR="00845310" w:rsidRPr="00AB3FE1" w:rsidRDefault="00845310" w:rsidP="00A123CA">
                                  <w:pPr>
                                    <w:pStyle w:val="BodyText"/>
                                    <w:snapToGrid w:val="0"/>
                                    <w:ind w:firstLine="0"/>
                                    <w:suppressOverlap/>
                                    <w:jc w:val="center"/>
                                    <w:rPr>
                                      <w:lang w:val="en-US"/>
                                    </w:rPr>
                                  </w:pPr>
                                  <w:r>
                                    <w:t>.7</w:t>
                                  </w:r>
                                  <w:r w:rsidR="00B11B46">
                                    <w:rPr>
                                      <w:lang w:val="en-US"/>
                                    </w:rPr>
                                    <w:t>7</w:t>
                                  </w:r>
                                </w:p>
                              </w:tc>
                            </w:tr>
                            <w:tr w:rsidR="00845310" w14:paraId="1437A3E8" w14:textId="77777777" w:rsidTr="00CA7EE5">
                              <w:tc>
                                <w:tcPr>
                                  <w:tcW w:w="1695" w:type="dxa"/>
                                </w:tcPr>
                                <w:p w14:paraId="08739B57" w14:textId="77777777" w:rsidR="00845310" w:rsidRPr="00D966D6" w:rsidRDefault="00845310" w:rsidP="00B11B46">
                                  <w:pPr>
                                    <w:pStyle w:val="BodyText"/>
                                    <w:snapToGrid w:val="0"/>
                                    <w:ind w:firstLine="0"/>
                                    <w:suppressOverlap/>
                                    <w:jc w:val="center"/>
                                    <w:rPr>
                                      <w:lang w:val="en-US"/>
                                    </w:rPr>
                                  </w:pPr>
                                  <w:r>
                                    <w:rPr>
                                      <w:lang w:val="en-US"/>
                                    </w:rPr>
                                    <w:t>Max. Precision</w:t>
                                  </w:r>
                                </w:p>
                              </w:tc>
                              <w:tc>
                                <w:tcPr>
                                  <w:tcW w:w="1664" w:type="dxa"/>
                                </w:tcPr>
                                <w:p w14:paraId="561B1E36" w14:textId="77777777" w:rsidR="00845310" w:rsidRPr="00D966D6" w:rsidRDefault="00845310">
                                  <w:pPr>
                                    <w:pStyle w:val="BodyText"/>
                                    <w:snapToGrid w:val="0"/>
                                    <w:ind w:firstLine="0"/>
                                    <w:suppressOverlap/>
                                    <w:jc w:val="center"/>
                                    <w:rPr>
                                      <w:lang w:val="en-US"/>
                                    </w:rPr>
                                  </w:pPr>
                                  <w:r>
                                    <w:t>7.6</w:t>
                                  </w:r>
                                  <w:r>
                                    <w:rPr>
                                      <w:lang w:val="en-US"/>
                                    </w:rPr>
                                    <w:t>%</w:t>
                                  </w:r>
                                </w:p>
                              </w:tc>
                              <w:tc>
                                <w:tcPr>
                                  <w:tcW w:w="1664" w:type="dxa"/>
                                </w:tcPr>
                                <w:p w14:paraId="6962F400" w14:textId="77777777" w:rsidR="00845310" w:rsidRPr="00AB3FE1" w:rsidRDefault="00845310">
                                  <w:pPr>
                                    <w:pStyle w:val="BodyText"/>
                                    <w:keepNext/>
                                    <w:snapToGrid w:val="0"/>
                                    <w:ind w:firstLine="0"/>
                                    <w:suppressOverlap/>
                                    <w:jc w:val="center"/>
                                    <w:rPr>
                                      <w:lang w:val="en-US"/>
                                    </w:rPr>
                                  </w:pPr>
                                  <w:r>
                                    <w:t>79%</w:t>
                                  </w:r>
                                </w:p>
                              </w:tc>
                            </w:tr>
                          </w:tbl>
                          <w:p w14:paraId="30CDD601" w14:textId="77777777" w:rsidR="00845310" w:rsidRDefault="0084531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F5C565F" id="_x0000_t202" coordsize="21600,21600" o:spt="202" path="m,l,21600r21600,l21600,xe">
                <v:stroke joinstyle="miter"/>
                <v:path gradientshapeok="t" o:connecttype="rect"/>
              </v:shapetype>
              <v:shape id="Text Box 3" o:spid="_x0000_s1026" type="#_x0000_t202" style="position:absolute;left:0;text-align:left;margin-left:273.3pt;margin-top:16.45pt;width:254.35pt;height:119.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" fillcolor="white [3201]" stroked="f" strokeweight=".5pt">
                <v:textbox>
                  <w:txbxContent>
                    <w:p w14:paraId="4CFA8D4B" w14:textId="5950614D" w:rsidR="00845310" w:rsidRPr="00845310" w:rsidRDefault="00845310" w:rsidP="00853D70">
                      <w:pPr>
                        <w:pStyle w:val="tablehead"/>
                      </w:pPr>
                      <w:bookmarkStart w:id="15" w:name="_Ref17106335"/>
                      <w:r w:rsidRPr="00845310">
                        <w:t>Logistic Regression Performance</w:t>
                      </w:r>
                      <w:bookmarkEnd w:id="15"/>
                    </w:p>
                    <w:p w14:paraId="265F32E5" w14:textId="2D304B84" w:rsidR="00845310" w:rsidRDefault="00845310"/>
                    <w:tbl>
                      <w:tblPr>
                        <w:tblStyle w:val="TableGrid"/>
                        <w:tblOverlap w:val="never"/>
                        <w:tblW w:w="0" w:type="auto"/>
                        <w:tblLook w:val="04A0" w:firstRow="1" w:lastRow="0" w:firstColumn="1" w:lastColumn="0" w:noHBand="0" w:noVBand="1"/>
                      </w:tblPr>
                      <w:tblGrid>
                        <w:gridCol w:w="1620"/>
                        <w:gridCol w:w="1578"/>
                        <w:gridCol w:w="1596"/>
                      </w:tblGrid>
                      <w:tr w:rsidR="00845310" w14:paraId="1A415C4C" w14:textId="77777777" w:rsidTr="00CA7EE5">
                        <w:tc>
                          <w:tcPr>
                            <w:tcW w:w="1695" w:type="dxa"/>
                          </w:tcPr>
                          <w:p w14:paraId="6397B00A" w14:textId="77777777" w:rsidR="00845310" w:rsidRDefault="00845310" w:rsidP="00A123CA">
                            <w:pPr>
                              <w:pStyle w:val="BodyText"/>
                              <w:snapToGrid w:val="0"/>
                              <w:ind w:firstLine="0"/>
                              <w:suppressOverlap/>
                            </w:pPr>
                          </w:p>
                        </w:tc>
                        <w:tc>
                          <w:tcPr>
                            <w:tcW w:w="1664" w:type="dxa"/>
                          </w:tcPr>
                          <w:p w14:paraId="4D495B01" w14:textId="77777777" w:rsidR="00845310" w:rsidRPr="00AB3FE1" w:rsidRDefault="00845310" w:rsidP="00A123CA">
                            <w:pPr>
                              <w:pStyle w:val="BodyText"/>
                              <w:snapToGrid w:val="0"/>
                              <w:ind w:firstLine="0"/>
                              <w:suppressOverlap/>
                              <w:jc w:val="center"/>
                              <w:rPr>
                                <w:lang w:val="en-US"/>
                              </w:rPr>
                            </w:pPr>
                            <w:r>
                              <w:t>Targets</w:t>
                            </w:r>
                          </w:p>
                        </w:tc>
                        <w:tc>
                          <w:tcPr>
                            <w:tcW w:w="1664" w:type="dxa"/>
                          </w:tcPr>
                          <w:p w14:paraId="12351A5F" w14:textId="77777777" w:rsidR="00845310" w:rsidRPr="00AB3FE1" w:rsidRDefault="00845310" w:rsidP="00A123CA">
                            <w:pPr>
                              <w:pStyle w:val="BodyText"/>
                              <w:snapToGrid w:val="0"/>
                              <w:ind w:firstLine="0"/>
                              <w:suppressOverlap/>
                              <w:jc w:val="center"/>
                              <w:rPr>
                                <w:lang w:val="en-US"/>
                              </w:rPr>
                            </w:pPr>
                            <w:r>
                              <w:t>Acquirers</w:t>
                            </w:r>
                          </w:p>
                        </w:tc>
                      </w:tr>
                      <w:tr w:rsidR="00845310" w14:paraId="5C822934" w14:textId="77777777" w:rsidTr="00DD027E">
                        <w:trPr>
                          <w:trHeight w:val="327"/>
                        </w:trPr>
                        <w:tc>
                          <w:tcPr>
                            <w:tcW w:w="1695" w:type="dxa"/>
                          </w:tcPr>
                          <w:p w14:paraId="587E8269" w14:textId="77777777" w:rsidR="00845310" w:rsidRPr="00AB3FE1" w:rsidRDefault="00845310" w:rsidP="00A123CA">
                            <w:pPr>
                              <w:pStyle w:val="BodyText"/>
                              <w:snapToGrid w:val="0"/>
                              <w:ind w:firstLine="0"/>
                              <w:suppressOverlap/>
                              <w:jc w:val="center"/>
                              <w:rPr>
                                <w:lang w:val="en-US"/>
                              </w:rPr>
                            </w:pPr>
                            <w:r>
                              <w:rPr>
                                <w:lang w:val="en-US"/>
                              </w:rPr>
                              <w:t>A</w:t>
                            </w:r>
                            <w:r>
                              <w:t>rea</w:t>
                            </w:r>
                            <w:r>
                              <w:rPr>
                                <w:lang w:val="en-US"/>
                              </w:rPr>
                              <w:t xml:space="preserve"> </w:t>
                            </w:r>
                            <w:r>
                              <w:t>under</w:t>
                            </w:r>
                            <w:r>
                              <w:rPr>
                                <w:lang w:val="en-US"/>
                              </w:rPr>
                              <w:t xml:space="preserve"> </w:t>
                            </w:r>
                            <w:r>
                              <w:t>ROC</w:t>
                            </w:r>
                          </w:p>
                        </w:tc>
                        <w:tc>
                          <w:tcPr>
                            <w:tcW w:w="1664" w:type="dxa"/>
                          </w:tcPr>
                          <w:p w14:paraId="085DD5D5" w14:textId="77777777" w:rsidR="00845310" w:rsidRPr="0065116F" w:rsidRDefault="00845310" w:rsidP="00A123CA">
                            <w:pPr>
                              <w:pStyle w:val="BodyText"/>
                              <w:snapToGrid w:val="0"/>
                              <w:ind w:firstLine="0"/>
                              <w:suppressOverlap/>
                              <w:jc w:val="center"/>
                              <w:rPr>
                                <w:lang w:val="en-US"/>
                              </w:rPr>
                            </w:pPr>
                            <w:r>
                              <w:t>.</w:t>
                            </w:r>
                            <w:r>
                              <w:rPr>
                                <w:lang w:val="en-US"/>
                              </w:rPr>
                              <w:t>72</w:t>
                            </w:r>
                          </w:p>
                        </w:tc>
                        <w:tc>
                          <w:tcPr>
                            <w:tcW w:w="1664" w:type="dxa"/>
                          </w:tcPr>
                          <w:p w14:paraId="12E0FE22" w14:textId="2DBA2D16" w:rsidR="00845310" w:rsidRPr="00AB3FE1" w:rsidRDefault="00845310" w:rsidP="00A123CA">
                            <w:pPr>
                              <w:pStyle w:val="BodyText"/>
                              <w:snapToGrid w:val="0"/>
                              <w:ind w:firstLine="0"/>
                              <w:suppressOverlap/>
                              <w:jc w:val="center"/>
                              <w:rPr>
                                <w:lang w:val="en-US"/>
                              </w:rPr>
                            </w:pPr>
                            <w:r>
                              <w:t>.7</w:t>
                            </w:r>
                            <w:r w:rsidR="00B11B46">
                              <w:rPr>
                                <w:lang w:val="en-US"/>
                              </w:rPr>
                              <w:t>7</w:t>
                            </w:r>
                          </w:p>
                        </w:tc>
                      </w:tr>
                      <w:tr w:rsidR="00845310" w14:paraId="1437A3E8" w14:textId="77777777" w:rsidTr="00CA7EE5">
                        <w:tc>
                          <w:tcPr>
                            <w:tcW w:w="1695" w:type="dxa"/>
                          </w:tcPr>
                          <w:p w14:paraId="08739B57" w14:textId="77777777" w:rsidR="00845310" w:rsidRPr="00D966D6" w:rsidRDefault="00845310" w:rsidP="00B11B46">
                            <w:pPr>
                              <w:pStyle w:val="BodyText"/>
                              <w:snapToGrid w:val="0"/>
                              <w:ind w:firstLine="0"/>
                              <w:suppressOverlap/>
                              <w:jc w:val="center"/>
                              <w:rPr>
                                <w:lang w:val="en-US"/>
                              </w:rPr>
                            </w:pPr>
                            <w:r>
                              <w:rPr>
                                <w:lang w:val="en-US"/>
                              </w:rPr>
                              <w:t>Max. Precision</w:t>
                            </w:r>
                          </w:p>
                        </w:tc>
                        <w:tc>
                          <w:tcPr>
                            <w:tcW w:w="1664" w:type="dxa"/>
                          </w:tcPr>
                          <w:p w14:paraId="561B1E36" w14:textId="77777777" w:rsidR="00845310" w:rsidRPr="00D966D6" w:rsidRDefault="00845310">
                            <w:pPr>
                              <w:pStyle w:val="BodyText"/>
                              <w:snapToGrid w:val="0"/>
                              <w:ind w:firstLine="0"/>
                              <w:suppressOverlap/>
                              <w:jc w:val="center"/>
                              <w:rPr>
                                <w:lang w:val="en-US"/>
                              </w:rPr>
                            </w:pPr>
                            <w:r>
                              <w:t>7.6</w:t>
                            </w:r>
                            <w:r>
                              <w:rPr>
                                <w:lang w:val="en-US"/>
                              </w:rPr>
                              <w:t>%</w:t>
                            </w:r>
                          </w:p>
                        </w:tc>
                        <w:tc>
                          <w:tcPr>
                            <w:tcW w:w="1664" w:type="dxa"/>
                          </w:tcPr>
                          <w:p w14:paraId="6962F400" w14:textId="77777777" w:rsidR="00845310" w:rsidRPr="00AB3FE1" w:rsidRDefault="00845310">
                            <w:pPr>
                              <w:pStyle w:val="BodyText"/>
                              <w:keepNext/>
                              <w:snapToGrid w:val="0"/>
                              <w:ind w:firstLine="0"/>
                              <w:suppressOverlap/>
                              <w:jc w:val="center"/>
                              <w:rPr>
                                <w:lang w:val="en-US"/>
                              </w:rPr>
                            </w:pPr>
                            <w:r>
                              <w:t>79%</w:t>
                            </w:r>
                          </w:p>
                        </w:tc>
                      </w:tr>
                    </w:tbl>
                    <w:p w14:paraId="30CDD601" w14:textId="77777777" w:rsidR="00845310" w:rsidRDefault="00845310"/>
                  </w:txbxContent>
                </v:textbox>
              </v:shape>
            </w:pict>
          </mc:Fallback>
        </mc:AlternateContent>
      </w:r>
    </w:p>
    <w:p w14:paraId="2F5DBC11" w14:textId="77FDFEA7" w:rsidR="003657DE" w:rsidRPr="008E15DE" w:rsidRDefault="003657DE" w:rsidP="008E15DE">
      <w:pPr>
        <w:pStyle w:val="BodyText"/>
      </w:pPr>
      <w:r w:rsidRPr="008E15DE">
        <w:t>While target companies generally have similar reasons for being targets of acquisitions, acquiring companies motives for acquisitions are more diverse and unpredictable.</w:t>
      </w:r>
    </w:p>
    <w:p w14:paraId="3A049AF0" w14:textId="77777777" w:rsidR="003657DE" w:rsidRDefault="003657DE" w:rsidP="003657DE">
      <w:pPr>
        <w:pStyle w:val="Heading2"/>
      </w:pPr>
      <w:r>
        <w:t>Classification</w:t>
      </w:r>
    </w:p>
    <w:p w14:paraId="5DB8BCF5" w14:textId="77777777" w:rsidR="003657DE" w:rsidRDefault="003657DE" w:rsidP="003657DE">
      <w:pPr>
        <w:pStyle w:val="BodyText"/>
      </w:pPr>
      <w:r>
        <w:t xml:space="preserve">Given the vectorized MD&amp;A texts, we then trained a logistic regression classifier on the labeled targets and acquirers dataframes respectively. Support vector machine and naïve bayes models were also tested but ultimately discarded due to poor performance. </w:t>
      </w:r>
    </w:p>
    <w:p w14:paraId="2D435835" w14:textId="776940B2" w:rsidR="003F12A1" w:rsidRDefault="003657DE" w:rsidP="003F12A1">
      <w:pPr>
        <w:pStyle w:val="BodyText"/>
      </w:pPr>
      <w:r w:rsidRPr="00CF6D8C">
        <w:t xml:space="preserve">We tuned the hyperparameters of each model using a grid search and 10-fold cross validation. Ultimately this led us to </w:t>
      </w:r>
      <w:r w:rsidR="004B0134" w:rsidRPr="00CF6D8C">
        <w:t>choose  elastic net parameter</w:t>
      </w:r>
      <w:r w:rsidR="004B0134">
        <w:rPr>
          <w:lang w:val="en-US"/>
        </w:rPr>
        <w:t>s</w:t>
      </w:r>
      <w:r w:rsidR="004B0134" w:rsidRPr="00CF6D8C">
        <w:t xml:space="preserve"> and regularization parameter</w:t>
      </w:r>
      <w:r w:rsidR="004B0134">
        <w:rPr>
          <w:lang w:val="en-US"/>
        </w:rPr>
        <w:t>s</w:t>
      </w:r>
      <w:r w:rsidR="004B0134" w:rsidRPr="00CF6D8C">
        <w:t xml:space="preserve"> of </w:t>
      </w:r>
      <w:r w:rsidR="004B0134">
        <w:rPr>
          <w:lang w:val="en-US"/>
        </w:rPr>
        <w:t xml:space="preserve">.5 and </w:t>
      </w:r>
      <w:r w:rsidR="004B0134" w:rsidRPr="00CF6D8C">
        <w:t xml:space="preserve">.03 </w:t>
      </w:r>
      <w:r w:rsidR="004B0134">
        <w:rPr>
          <w:lang w:val="en-US"/>
        </w:rPr>
        <w:t xml:space="preserve">respectively </w:t>
      </w:r>
      <w:r w:rsidR="004B0134" w:rsidRPr="00CF6D8C">
        <w:t xml:space="preserve">for targets and .25 and .01 respectively for acquirers. </w:t>
      </w:r>
      <w:r w:rsidRPr="00CF6D8C">
        <w:t xml:space="preserve">The </w:t>
      </w:r>
      <w:r w:rsidR="00B11B46">
        <w:rPr>
          <w:lang w:val="en-US"/>
        </w:rPr>
        <w:t xml:space="preserve"> performance</w:t>
      </w:r>
      <w:r w:rsidRPr="00CF6D8C">
        <w:t xml:space="preserve"> </w:t>
      </w:r>
      <w:r w:rsidR="00784EEC">
        <w:rPr>
          <w:lang w:val="en-US"/>
        </w:rPr>
        <w:t xml:space="preserve">of </w:t>
      </w:r>
      <w:r w:rsidR="00B11B46">
        <w:rPr>
          <w:lang w:val="en-US"/>
        </w:rPr>
        <w:t>the</w:t>
      </w:r>
      <w:r w:rsidR="00667221">
        <w:rPr>
          <w:lang w:val="en-US"/>
        </w:rPr>
        <w:t xml:space="preserve"> </w:t>
      </w:r>
      <w:r w:rsidR="00B11B46">
        <w:rPr>
          <w:lang w:val="en-US"/>
        </w:rPr>
        <w:t xml:space="preserve">models are </w:t>
      </w:r>
      <w:r w:rsidRPr="00CF6D8C">
        <w:t>shown in</w:t>
      </w:r>
      <w:r w:rsidR="007D5C8C">
        <w:rPr>
          <w:lang w:val="en-US"/>
        </w:rPr>
        <w:t xml:space="preserve"> </w:t>
      </w:r>
      <w:r w:rsidR="00B82CD5">
        <w:rPr>
          <w:lang w:val="en-US"/>
        </w:rPr>
        <w:t>TABLE I.</w:t>
      </w:r>
    </w:p>
    <w:p w14:paraId="28A8A5F6" w14:textId="1BE3D20B" w:rsidR="003F12A1" w:rsidRPr="00B82CD5" w:rsidRDefault="00B11B46" w:rsidP="003F12A1">
      <w:pPr>
        <w:pStyle w:val="BodyText"/>
        <w:rPr>
          <w:lang w:val="en-US"/>
        </w:rPr>
      </w:pPr>
      <w:r>
        <w:rPr>
          <w:lang w:val="en-US"/>
        </w:rPr>
        <w:t xml:space="preserve">The </w:t>
      </w:r>
      <w:r w:rsidR="003657DE" w:rsidRPr="00CF6D8C">
        <w:t xml:space="preserve">models resulted in </w:t>
      </w:r>
      <w:r>
        <w:rPr>
          <w:lang w:val="en-US"/>
        </w:rPr>
        <w:t xml:space="preserve">an </w:t>
      </w:r>
      <w:r w:rsidR="003657DE" w:rsidRPr="00CF6D8C">
        <w:t>AUC of around 0.7</w:t>
      </w:r>
      <w:r>
        <w:rPr>
          <w:lang w:val="en-US"/>
        </w:rPr>
        <w:t>2 and .77 for targets and acquirers respectively</w:t>
      </w:r>
      <w:r w:rsidR="003657DE" w:rsidRPr="00CF6D8C">
        <w:t xml:space="preserve">. The target audience of our application, investors, care significantly more about precision than recall. </w:t>
      </w:r>
      <w:r w:rsidR="003657DE" w:rsidRPr="003657DE">
        <w:t>The precision rates of both models as a function</w:t>
      </w:r>
      <w:r w:rsidR="003657DE">
        <w:rPr>
          <w:lang w:val="en-US"/>
        </w:rPr>
        <w:t xml:space="preserve"> of </w:t>
      </w:r>
      <w:r w:rsidR="003657DE" w:rsidRPr="003657DE">
        <w:t>the threshold of the logistic regression model are shown in</w:t>
      </w:r>
      <w:r w:rsidR="00B82CD5">
        <w:rPr>
          <w:lang w:val="en-US"/>
        </w:rPr>
        <w:t xml:space="preserve"> TABLE II.</w:t>
      </w:r>
      <w:r w:rsidR="00B82CD5" w:rsidRPr="003657DE">
        <w:t xml:space="preserve"> </w:t>
      </w:r>
      <w:r w:rsidR="00B82CD5">
        <w:t>and</w:t>
      </w:r>
      <w:r w:rsidR="00B82CD5">
        <w:rPr>
          <w:lang w:val="en-US"/>
        </w:rPr>
        <w:t xml:space="preserve"> TABLE III.</w:t>
      </w:r>
    </w:p>
    <w:p w14:paraId="3BA8FDA4" w14:textId="03CC005A" w:rsidR="003F12A1" w:rsidRPr="00DD027E" w:rsidRDefault="003F12A1" w:rsidP="00B11B46">
      <w:pPr>
        <w:pStyle w:val="BodyText"/>
        <w:rPr>
          <w:lang w:val="en-US"/>
        </w:rPr>
      </w:pPr>
      <w:r w:rsidRPr="002054E7">
        <w:t xml:space="preserve">While the precision of predicting targets may appear low </w:t>
      </w:r>
      <w:r>
        <w:rPr>
          <w:lang w:val="en-US"/>
        </w:rPr>
        <w:t xml:space="preserve">on </w:t>
      </w:r>
      <w:r w:rsidRPr="002054E7">
        <w:t>an absolute scale, one must take into account the severe data</w:t>
      </w:r>
      <w:r>
        <w:rPr>
          <w:lang w:val="en-US"/>
        </w:rPr>
        <w:t xml:space="preserve"> </w:t>
      </w:r>
      <w:r w:rsidRPr="002054E7">
        <w:t>imbalances. Only 1.7% of texts were positively labeled</w:t>
      </w:r>
      <w:r>
        <w:rPr>
          <w:lang w:val="en-US"/>
        </w:rPr>
        <w:t xml:space="preserve"> for </w:t>
      </w:r>
      <w:r w:rsidRPr="002054E7">
        <w:t xml:space="preserve">targets and 15% for acquirers. As such, both models significantly </w:t>
      </w:r>
      <w:r w:rsidR="00B11B46">
        <w:rPr>
          <w:lang w:val="en-US"/>
        </w:rPr>
        <w:t xml:space="preserve"> outperform a baseline model of random guessing as shown in Fig. 7. The target model also improves upon the precision of the financial </w:t>
      </w:r>
      <w:proofErr w:type="gramStart"/>
      <w:r w:rsidR="00B11B46">
        <w:rPr>
          <w:lang w:val="en-US"/>
        </w:rPr>
        <w:t>ratio based</w:t>
      </w:r>
      <w:proofErr w:type="gramEnd"/>
      <w:r w:rsidR="00B11B46">
        <w:rPr>
          <w:lang w:val="en-US"/>
        </w:rPr>
        <w:t xml:space="preserve"> model reported in </w:t>
      </w:r>
      <w:r w:rsidR="00DD027E">
        <w:rPr>
          <w:lang w:val="en-US"/>
        </w:rPr>
        <w:fldChar w:fldCharType="begin"/>
      </w:r>
      <w:r w:rsidR="00DD027E">
        <w:rPr>
          <w:lang w:val="en-US"/>
        </w:rPr>
        <w:instrText xml:space="preserve"> REF _Ref17133472 \w \h </w:instrText>
      </w:r>
      <w:r w:rsidR="00DD027E">
        <w:rPr>
          <w:lang w:val="en-US"/>
        </w:rPr>
      </w:r>
      <w:r w:rsidR="00DD027E">
        <w:rPr>
          <w:lang w:val="en-US"/>
        </w:rPr>
        <w:fldChar w:fldCharType="separate"/>
      </w:r>
      <w:r w:rsidR="00667221">
        <w:rPr>
          <w:lang w:val="en-US"/>
        </w:rPr>
        <w:t>[6]</w:t>
      </w:r>
      <w:r w:rsidR="00DD027E">
        <w:rPr>
          <w:lang w:val="en-US"/>
        </w:rPr>
        <w:fldChar w:fldCharType="end"/>
      </w:r>
      <w:r w:rsidR="00DD027E">
        <w:rPr>
          <w:lang w:val="en-US"/>
        </w:rPr>
        <w:t>.</w:t>
      </w:r>
    </w:p>
    <w:p w14:paraId="23FAA633" w14:textId="1174732B" w:rsidR="003F12A1" w:rsidRDefault="003F12A1" w:rsidP="003F12A1">
      <w:pPr>
        <w:pStyle w:val="BodyText"/>
      </w:pPr>
      <w:r w:rsidRPr="00FF5C14">
        <w:t>Our results suggest that it is easier to predict acquirers with a high degree of accuracy than it is to predict targets. With this in mind one can structure their investment strategy to focus primarily on acquirers. Of course other factors must be taken into account like the confidence of our prediction and the potential for stock price appreciation post-takeover.</w:t>
      </w:r>
    </w:p>
    <w:p w14:paraId="4138200A" w14:textId="77777777" w:rsidR="00FF7EE3" w:rsidRPr="00055806" w:rsidRDefault="00FF7EE3" w:rsidP="00357A84">
      <w:pPr>
        <w:keepNext/>
        <w:snapToGrid w:val="0"/>
        <w:rPr>
          <w:rFonts w:eastAsia="Times New Roman"/>
          <w:sz w:val="24"/>
          <w:szCs w:val="24"/>
          <w:lang w:eastAsia="zh-CN"/>
        </w:rPr>
      </w:pPr>
      <w:r w:rsidRPr="00055806">
        <w:rPr>
          <w:rFonts w:ascii="-webkit-standard" w:eastAsia="Times New Roman" w:hAnsi="-webkit-standard"/>
          <w:color w:val="000000"/>
          <w:sz w:val="24"/>
          <w:szCs w:val="24"/>
          <w:lang w:eastAsia="zh-CN"/>
        </w:rPr>
        <w:fldChar w:fldCharType="begin"/>
      </w:r>
      <w:r w:rsidRPr="00055806">
        <w:rPr>
          <w:rFonts w:ascii="-webkit-standard" w:eastAsia="Times New Roman" w:hAnsi="-webkit-standard"/>
          <w:color w:val="000000"/>
          <w:sz w:val="24"/>
          <w:szCs w:val="24"/>
          <w:lang w:eastAsia="zh-CN"/>
        </w:rPr>
        <w:instrText xml:space="preserve"> INCLUDEPICTURE "https://lh6.googleusercontent.com/v6tZH6kLK8LGjHTH-u5hybVnegTeXN5Cy8l4BS6IBVTQim7QRYTkJKjppLGEAz7NV1DuiPzDGkDqgvfTm97olExUCovYysnLgHkTKj_0cpvYycP05EjJqnmkQBcz4STow7pq0w8zPcU" \* MERGEFORMATINET </w:instrText>
      </w:r>
      <w:r w:rsidRPr="00055806">
        <w:rPr>
          <w:rFonts w:ascii="-webkit-standard" w:eastAsia="Times New Roman" w:hAnsi="-webkit-standard"/>
          <w:color w:val="000000"/>
          <w:sz w:val="24"/>
          <w:szCs w:val="24"/>
          <w:lang w:eastAsia="zh-CN"/>
        </w:rPr>
        <w:fldChar w:fldCharType="separate"/>
      </w:r>
      <w:r w:rsidRPr="00055806">
        <w:rPr>
          <w:rFonts w:ascii="-webkit-standard" w:eastAsia="Times New Roman" w:hAnsi="-webkit-standard"/>
          <w:noProof/>
          <w:color w:val="000000"/>
          <w:sz w:val="24"/>
          <w:szCs w:val="24"/>
          <w:lang w:eastAsia="zh-CN"/>
        </w:rPr>
        <w:drawing>
          <wp:inline distT="0" distB="0" distL="0" distR="0" wp14:anchorId="15422860" wp14:editId="163E8544">
            <wp:extent cx="1842406" cy="26085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62315" cy="2636768"/>
                    </a:xfrm>
                    <a:prstGeom prst="rect">
                      <a:avLst/>
                    </a:prstGeom>
                    <a:noFill/>
                    <a:ln>
                      <a:noFill/>
                    </a:ln>
                  </pic:spPr>
                </pic:pic>
              </a:graphicData>
            </a:graphic>
          </wp:inline>
        </w:drawing>
      </w:r>
      <w:r w:rsidRPr="00055806">
        <w:rPr>
          <w:rFonts w:ascii="-webkit-standard" w:eastAsia="Times New Roman" w:hAnsi="-webkit-standard"/>
          <w:color w:val="000000"/>
          <w:sz w:val="24"/>
          <w:szCs w:val="24"/>
          <w:lang w:eastAsia="zh-CN"/>
        </w:rPr>
        <w:fldChar w:fldCharType="end"/>
      </w:r>
    </w:p>
    <w:p w14:paraId="2131F9A0" w14:textId="77777777" w:rsidR="00FF7EE3" w:rsidRDefault="00FF7EE3" w:rsidP="00FF7EE3">
      <w:pPr>
        <w:pStyle w:val="figurecaption"/>
      </w:pPr>
      <w:bookmarkStart w:id="16" w:name="_Ref17126404"/>
      <w:r>
        <w:t>Word cloud generated on a cluster of targets</w:t>
      </w:r>
      <w:bookmarkEnd w:id="16"/>
    </w:p>
    <w:p w14:paraId="47A2DE9F" w14:textId="7EA1465A" w:rsidR="009C1CB7" w:rsidRDefault="009C1CB7" w:rsidP="009C1CB7">
      <w:pPr>
        <w:pStyle w:val="Heading1"/>
        <w:numPr>
          <w:ilvl w:val="0"/>
          <w:numId w:val="0"/>
        </w:numPr>
        <w:jc w:val="both"/>
      </w:pPr>
      <w:bookmarkStart w:id="17" w:name="_Ref17125878"/>
    </w:p>
    <w:p w14:paraId="6E72CDDE" w14:textId="0E90E2E3" w:rsidR="009C1CB7" w:rsidRDefault="009C1CB7" w:rsidP="009C1CB7"/>
    <w:p w14:paraId="45B2A464" w14:textId="6223EE03" w:rsidR="009C1CB7" w:rsidRDefault="009C1CB7" w:rsidP="009C1CB7"/>
    <w:p w14:paraId="0D9B6D2F" w14:textId="57C77F00" w:rsidR="009C1CB7" w:rsidRDefault="009C1CB7" w:rsidP="009C1CB7"/>
    <w:p w14:paraId="2422A9F2" w14:textId="11F4F182" w:rsidR="009C1CB7" w:rsidRDefault="009C1CB7" w:rsidP="009C1CB7"/>
    <w:p w14:paraId="4E4331B9" w14:textId="74B94FFA" w:rsidR="009C1CB7" w:rsidRDefault="009C1CB7" w:rsidP="009C1CB7"/>
    <w:p w14:paraId="1C333688" w14:textId="64A07FB8" w:rsidR="009C1CB7" w:rsidRDefault="009C1CB7" w:rsidP="009C1CB7"/>
    <w:p w14:paraId="2099BE9A" w14:textId="0D5AE615" w:rsidR="009C1CB7" w:rsidRDefault="009C1CB7" w:rsidP="009C1CB7"/>
    <w:p w14:paraId="49E86082" w14:textId="43DC5AA1" w:rsidR="009C1CB7" w:rsidRDefault="00B11B46" w:rsidP="00A123CA">
      <w:pPr>
        <w:jc w:val="both"/>
      </w:pPr>
      <w:r>
        <w:rPr>
          <w:noProof/>
        </w:rPr>
        <mc:AlternateContent>
          <mc:Choice Requires="wps">
            <w:drawing>
              <wp:anchor distT="0" distB="0" distL="114300" distR="114300" simplePos="0" relativeHeight="251661312" behindDoc="0" locked="0" layoutInCell="1" allowOverlap="1" wp14:anchorId="44ED2AF0" wp14:editId="0ADA7169">
                <wp:simplePos x="0" y="0"/>
                <wp:positionH relativeFrom="column">
                  <wp:posOffset>46355</wp:posOffset>
                </wp:positionH>
                <wp:positionV relativeFrom="paragraph">
                  <wp:posOffset>75191</wp:posOffset>
                </wp:positionV>
                <wp:extent cx="3372787" cy="2053653"/>
                <wp:effectExtent l="0" t="0" r="5715" b="3810"/>
                <wp:wrapNone/>
                <wp:docPr id="6" name="Text Box 6"/>
                <wp:cNvGraphicFramePr/>
                <a:graphic xmlns:a="http://schemas.openxmlformats.org/drawingml/2006/main">
                  <a:graphicData uri="http://schemas.microsoft.com/office/word/2010/wordprocessingShape">
                    <wps:wsp>
                      <wps:cNvSpPr txBox="1"/>
                      <wps:spPr>
                        <a:xfrm>
                          <a:off x="0" y="0"/>
                          <a:ext cx="3372787" cy="2053653"/>
                        </a:xfrm>
                        <a:prstGeom prst="rect">
                          <a:avLst/>
                        </a:prstGeom>
                        <a:solidFill>
                          <a:schemeClr val="lt1"/>
                        </a:solidFill>
                        <a:ln w="6350">
                          <a:noFill/>
                        </a:ln>
                      </wps:spPr>
                      <wps:txbx>
                        <w:txbxContent>
                          <w:p w14:paraId="13635E34" w14:textId="595CF0FA" w:rsidR="00A123CA" w:rsidRPr="00845310" w:rsidRDefault="00A123CA" w:rsidP="00853D70">
                            <w:pPr>
                              <w:pStyle w:val="tablehead"/>
                            </w:pPr>
                            <w:bookmarkStart w:id="18" w:name="_Ref17084793"/>
                            <w:r w:rsidRPr="00F047EC">
                              <w:t>Target Precision vs. Threshol</w:t>
                            </w:r>
                            <w:r>
                              <w:t>d</w:t>
                            </w:r>
                            <w:bookmarkEnd w:id="18"/>
                          </w:p>
                          <w:tbl>
                            <w:tblPr>
                              <w:tblStyle w:val="TableGrid"/>
                              <w:tblW w:w="5044" w:type="dxa"/>
                              <w:tblInd w:w="-5" w:type="dxa"/>
                              <w:tblLook w:val="04A0" w:firstRow="1" w:lastRow="0" w:firstColumn="1" w:lastColumn="0" w:noHBand="0" w:noVBand="1"/>
                              <w:tblCaption w:val="Target Precision vs Threshold"/>
                            </w:tblPr>
                            <w:tblGrid>
                              <w:gridCol w:w="1669"/>
                              <w:gridCol w:w="1391"/>
                              <w:gridCol w:w="1984"/>
                            </w:tblGrid>
                            <w:tr w:rsidR="00A123CA" w14:paraId="3C76BBBF" w14:textId="77777777" w:rsidTr="00A123CA">
                              <w:trPr>
                                <w:trHeight w:val="350"/>
                              </w:trPr>
                              <w:tc>
                                <w:tcPr>
                                  <w:tcW w:w="1669" w:type="dxa"/>
                                </w:tcPr>
                                <w:p w14:paraId="577BD76C" w14:textId="77777777" w:rsidR="00A123CA" w:rsidRDefault="00A123CA" w:rsidP="00A123CA">
                                  <w:pPr>
                                    <w:autoSpaceDE w:val="0"/>
                                    <w:autoSpaceDN w:val="0"/>
                                    <w:adjustRightInd w:val="0"/>
                                    <w:snapToGrid w:val="0"/>
                                  </w:pPr>
                                  <w:r>
                                    <w:t>Threshold</w:t>
                                  </w:r>
                                </w:p>
                              </w:tc>
                              <w:tc>
                                <w:tcPr>
                                  <w:tcW w:w="1391" w:type="dxa"/>
                                </w:tcPr>
                                <w:p w14:paraId="4504220D" w14:textId="77777777" w:rsidR="00A123CA" w:rsidRDefault="00A123CA" w:rsidP="00A123CA">
                                  <w:pPr>
                                    <w:autoSpaceDE w:val="0"/>
                                    <w:autoSpaceDN w:val="0"/>
                                    <w:adjustRightInd w:val="0"/>
                                    <w:snapToGrid w:val="0"/>
                                  </w:pPr>
                                  <w:r>
                                    <w:t>Precision</w:t>
                                  </w:r>
                                </w:p>
                              </w:tc>
                              <w:tc>
                                <w:tcPr>
                                  <w:tcW w:w="1984" w:type="dxa"/>
                                </w:tcPr>
                                <w:p w14:paraId="4A9B2211" w14:textId="77777777" w:rsidR="00A123CA" w:rsidRDefault="00A123CA" w:rsidP="00A123CA">
                                  <w:pPr>
                                    <w:autoSpaceDE w:val="0"/>
                                    <w:autoSpaceDN w:val="0"/>
                                    <w:adjustRightInd w:val="0"/>
                                    <w:snapToGrid w:val="0"/>
                                  </w:pPr>
                                  <w:r>
                                    <w:t># Predictions</w:t>
                                  </w:r>
                                </w:p>
                              </w:tc>
                            </w:tr>
                            <w:tr w:rsidR="00A123CA" w14:paraId="2D38B9EF" w14:textId="77777777" w:rsidTr="00A123CA">
                              <w:trPr>
                                <w:trHeight w:val="384"/>
                              </w:trPr>
                              <w:tc>
                                <w:tcPr>
                                  <w:tcW w:w="1669" w:type="dxa"/>
                                </w:tcPr>
                                <w:p w14:paraId="320D527F" w14:textId="77777777" w:rsidR="00A123CA" w:rsidRDefault="00A123CA" w:rsidP="00A123CA">
                                  <w:pPr>
                                    <w:autoSpaceDE w:val="0"/>
                                    <w:autoSpaceDN w:val="0"/>
                                    <w:adjustRightInd w:val="0"/>
                                    <w:snapToGrid w:val="0"/>
                                  </w:pPr>
                                  <w:r>
                                    <w:t>.8</w:t>
                                  </w:r>
                                </w:p>
                              </w:tc>
                              <w:tc>
                                <w:tcPr>
                                  <w:tcW w:w="1391" w:type="dxa"/>
                                </w:tcPr>
                                <w:p w14:paraId="4422B03F" w14:textId="77777777" w:rsidR="00A123CA" w:rsidRDefault="00A123CA" w:rsidP="00A123CA">
                                  <w:pPr>
                                    <w:autoSpaceDE w:val="0"/>
                                    <w:autoSpaceDN w:val="0"/>
                                    <w:adjustRightInd w:val="0"/>
                                    <w:snapToGrid w:val="0"/>
                                  </w:pPr>
                                  <w:r>
                                    <w:t>7.4%</w:t>
                                  </w:r>
                                </w:p>
                              </w:tc>
                              <w:tc>
                                <w:tcPr>
                                  <w:tcW w:w="1984" w:type="dxa"/>
                                </w:tcPr>
                                <w:p w14:paraId="01D04020" w14:textId="77777777" w:rsidR="00A123CA" w:rsidRDefault="00A123CA" w:rsidP="00A123CA">
                                  <w:pPr>
                                    <w:autoSpaceDE w:val="0"/>
                                    <w:autoSpaceDN w:val="0"/>
                                    <w:adjustRightInd w:val="0"/>
                                    <w:snapToGrid w:val="0"/>
                                  </w:pPr>
                                  <w:r>
                                    <w:t>54</w:t>
                                  </w:r>
                                </w:p>
                              </w:tc>
                            </w:tr>
                            <w:tr w:rsidR="00A123CA" w14:paraId="35E598C5" w14:textId="77777777" w:rsidTr="00A123CA">
                              <w:trPr>
                                <w:trHeight w:val="350"/>
                              </w:trPr>
                              <w:tc>
                                <w:tcPr>
                                  <w:tcW w:w="1669" w:type="dxa"/>
                                </w:tcPr>
                                <w:p w14:paraId="7441C30A" w14:textId="77777777" w:rsidR="00A123CA" w:rsidRDefault="00A123CA" w:rsidP="00A123CA">
                                  <w:pPr>
                                    <w:autoSpaceDE w:val="0"/>
                                    <w:autoSpaceDN w:val="0"/>
                                    <w:adjustRightInd w:val="0"/>
                                    <w:snapToGrid w:val="0"/>
                                  </w:pPr>
                                  <w:r>
                                    <w:t>.75</w:t>
                                  </w:r>
                                </w:p>
                              </w:tc>
                              <w:tc>
                                <w:tcPr>
                                  <w:tcW w:w="1391" w:type="dxa"/>
                                </w:tcPr>
                                <w:p w14:paraId="19E456D6" w14:textId="77777777" w:rsidR="00A123CA" w:rsidRDefault="00A123CA" w:rsidP="00A123CA">
                                  <w:pPr>
                                    <w:autoSpaceDE w:val="0"/>
                                    <w:autoSpaceDN w:val="0"/>
                                    <w:adjustRightInd w:val="0"/>
                                    <w:snapToGrid w:val="0"/>
                                  </w:pPr>
                                  <w:r>
                                    <w:t>7.6%</w:t>
                                  </w:r>
                                </w:p>
                              </w:tc>
                              <w:tc>
                                <w:tcPr>
                                  <w:tcW w:w="1984" w:type="dxa"/>
                                </w:tcPr>
                                <w:p w14:paraId="67E4217D" w14:textId="77777777" w:rsidR="00A123CA" w:rsidRDefault="00A123CA" w:rsidP="00A123CA">
                                  <w:pPr>
                                    <w:autoSpaceDE w:val="0"/>
                                    <w:autoSpaceDN w:val="0"/>
                                    <w:adjustRightInd w:val="0"/>
                                    <w:snapToGrid w:val="0"/>
                                  </w:pPr>
                                  <w:r>
                                    <w:t>225</w:t>
                                  </w:r>
                                </w:p>
                              </w:tc>
                            </w:tr>
                            <w:tr w:rsidR="00A123CA" w14:paraId="2741A621" w14:textId="77777777" w:rsidTr="00A123CA">
                              <w:trPr>
                                <w:trHeight w:val="350"/>
                              </w:trPr>
                              <w:tc>
                                <w:tcPr>
                                  <w:tcW w:w="1669" w:type="dxa"/>
                                </w:tcPr>
                                <w:p w14:paraId="442287AC" w14:textId="77777777" w:rsidR="00A123CA" w:rsidRDefault="00A123CA" w:rsidP="00A123CA">
                                  <w:pPr>
                                    <w:autoSpaceDE w:val="0"/>
                                    <w:autoSpaceDN w:val="0"/>
                                    <w:adjustRightInd w:val="0"/>
                                    <w:snapToGrid w:val="0"/>
                                  </w:pPr>
                                  <w:r>
                                    <w:t>.7</w:t>
                                  </w:r>
                                </w:p>
                              </w:tc>
                              <w:tc>
                                <w:tcPr>
                                  <w:tcW w:w="1391" w:type="dxa"/>
                                </w:tcPr>
                                <w:p w14:paraId="7BBB9D9C" w14:textId="77777777" w:rsidR="00A123CA" w:rsidRDefault="00A123CA" w:rsidP="00A123CA">
                                  <w:pPr>
                                    <w:autoSpaceDE w:val="0"/>
                                    <w:autoSpaceDN w:val="0"/>
                                    <w:adjustRightInd w:val="0"/>
                                    <w:snapToGrid w:val="0"/>
                                  </w:pPr>
                                  <w:r>
                                    <w:t>6.4%</w:t>
                                  </w:r>
                                </w:p>
                              </w:tc>
                              <w:tc>
                                <w:tcPr>
                                  <w:tcW w:w="1984" w:type="dxa"/>
                                </w:tcPr>
                                <w:p w14:paraId="679A587D" w14:textId="77777777" w:rsidR="00A123CA" w:rsidRDefault="00A123CA" w:rsidP="00A123CA">
                                  <w:pPr>
                                    <w:autoSpaceDE w:val="0"/>
                                    <w:autoSpaceDN w:val="0"/>
                                    <w:adjustRightInd w:val="0"/>
                                    <w:snapToGrid w:val="0"/>
                                  </w:pPr>
                                  <w:r>
                                    <w:t>560</w:t>
                                  </w:r>
                                </w:p>
                              </w:tc>
                            </w:tr>
                            <w:tr w:rsidR="00A123CA" w14:paraId="6D44AE74" w14:textId="77777777" w:rsidTr="00A123CA">
                              <w:trPr>
                                <w:trHeight w:val="384"/>
                              </w:trPr>
                              <w:tc>
                                <w:tcPr>
                                  <w:tcW w:w="1669" w:type="dxa"/>
                                </w:tcPr>
                                <w:p w14:paraId="1C8EF6FD" w14:textId="77777777" w:rsidR="00A123CA" w:rsidRDefault="00A123CA" w:rsidP="00A123CA">
                                  <w:pPr>
                                    <w:autoSpaceDE w:val="0"/>
                                    <w:autoSpaceDN w:val="0"/>
                                    <w:adjustRightInd w:val="0"/>
                                    <w:snapToGrid w:val="0"/>
                                  </w:pPr>
                                  <w:r>
                                    <w:t>.65</w:t>
                                  </w:r>
                                </w:p>
                              </w:tc>
                              <w:tc>
                                <w:tcPr>
                                  <w:tcW w:w="1391" w:type="dxa"/>
                                </w:tcPr>
                                <w:p w14:paraId="33A607D3" w14:textId="77777777" w:rsidR="00A123CA" w:rsidRDefault="00A123CA" w:rsidP="00A123CA">
                                  <w:pPr>
                                    <w:autoSpaceDE w:val="0"/>
                                    <w:autoSpaceDN w:val="0"/>
                                    <w:adjustRightInd w:val="0"/>
                                    <w:snapToGrid w:val="0"/>
                                  </w:pPr>
                                  <w:r>
                                    <w:t>5.3%</w:t>
                                  </w:r>
                                </w:p>
                              </w:tc>
                              <w:tc>
                                <w:tcPr>
                                  <w:tcW w:w="1984" w:type="dxa"/>
                                </w:tcPr>
                                <w:p w14:paraId="0387012C" w14:textId="77777777" w:rsidR="00A123CA" w:rsidRDefault="00A123CA" w:rsidP="00A123CA">
                                  <w:pPr>
                                    <w:autoSpaceDE w:val="0"/>
                                    <w:autoSpaceDN w:val="0"/>
                                    <w:adjustRightInd w:val="0"/>
                                    <w:snapToGrid w:val="0"/>
                                  </w:pPr>
                                  <w:r>
                                    <w:t>1257</w:t>
                                  </w:r>
                                </w:p>
                              </w:tc>
                            </w:tr>
                            <w:tr w:rsidR="00A123CA" w14:paraId="3DBC5235" w14:textId="77777777" w:rsidTr="00A123CA">
                              <w:trPr>
                                <w:trHeight w:val="350"/>
                              </w:trPr>
                              <w:tc>
                                <w:tcPr>
                                  <w:tcW w:w="1669" w:type="dxa"/>
                                </w:tcPr>
                                <w:p w14:paraId="7EE57E31" w14:textId="77777777" w:rsidR="00A123CA" w:rsidRDefault="00A123CA" w:rsidP="00A123CA">
                                  <w:pPr>
                                    <w:autoSpaceDE w:val="0"/>
                                    <w:autoSpaceDN w:val="0"/>
                                    <w:adjustRightInd w:val="0"/>
                                    <w:snapToGrid w:val="0"/>
                                  </w:pPr>
                                  <w:r>
                                    <w:t>.6</w:t>
                                  </w:r>
                                </w:p>
                              </w:tc>
                              <w:tc>
                                <w:tcPr>
                                  <w:tcW w:w="1391" w:type="dxa"/>
                                </w:tcPr>
                                <w:p w14:paraId="452706ED" w14:textId="77777777" w:rsidR="00A123CA" w:rsidRDefault="00A123CA" w:rsidP="00A123CA">
                                  <w:pPr>
                                    <w:autoSpaceDE w:val="0"/>
                                    <w:autoSpaceDN w:val="0"/>
                                    <w:adjustRightInd w:val="0"/>
                                    <w:snapToGrid w:val="0"/>
                                  </w:pPr>
                                  <w:r>
                                    <w:t>4.8%</w:t>
                                  </w:r>
                                </w:p>
                              </w:tc>
                              <w:tc>
                                <w:tcPr>
                                  <w:tcW w:w="1984" w:type="dxa"/>
                                </w:tcPr>
                                <w:p w14:paraId="054185F2" w14:textId="77777777" w:rsidR="00A123CA" w:rsidRDefault="00A123CA" w:rsidP="00A123CA">
                                  <w:pPr>
                                    <w:keepNext/>
                                    <w:autoSpaceDE w:val="0"/>
                                    <w:autoSpaceDN w:val="0"/>
                                    <w:adjustRightInd w:val="0"/>
                                    <w:snapToGrid w:val="0"/>
                                  </w:pPr>
                                  <w:r>
                                    <w:t>2461</w:t>
                                  </w:r>
                                </w:p>
                              </w:tc>
                            </w:tr>
                          </w:tbl>
                          <w:p w14:paraId="00D5C647" w14:textId="77777777" w:rsidR="00A123CA" w:rsidRDefault="00A123CA" w:rsidP="00A123CA">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D2AF0" id="Text Box 6" o:spid="_x0000_s1027" type="#_x0000_t202" style="position:absolute;left:0;text-align:left;margin-left:3.65pt;margin-top:5.9pt;width:265.55pt;height:161.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" fillcolor="white [3201]" stroked="f" strokeweight=".5pt">
                <v:textbox>
                  <w:txbxContent>
                    <w:p w14:paraId="13635E34" w14:textId="595CF0FA" w:rsidR="00A123CA" w:rsidRPr="00845310" w:rsidRDefault="00A123CA" w:rsidP="00853D70">
                      <w:pPr>
                        <w:pStyle w:val="tablehead"/>
                      </w:pPr>
                      <w:bookmarkStart w:id="19" w:name="_Ref17084793"/>
                      <w:r w:rsidRPr="00F047EC">
                        <w:t>Target Precision vs. Threshol</w:t>
                      </w:r>
                      <w:r>
                        <w:t>d</w:t>
                      </w:r>
                      <w:bookmarkEnd w:id="19"/>
                    </w:p>
                    <w:tbl>
                      <w:tblPr>
                        <w:tblStyle w:val="TableGrid"/>
                        <w:tblW w:w="5044" w:type="dxa"/>
                        <w:tblInd w:w="-5" w:type="dxa"/>
                        <w:tblLook w:val="04A0" w:firstRow="1" w:lastRow="0" w:firstColumn="1" w:lastColumn="0" w:noHBand="0" w:noVBand="1"/>
                        <w:tblCaption w:val="Target Precision vs Threshold"/>
                      </w:tblPr>
                      <w:tblGrid>
                        <w:gridCol w:w="1669"/>
                        <w:gridCol w:w="1391"/>
                        <w:gridCol w:w="1984"/>
                      </w:tblGrid>
                      <w:tr w:rsidR="00A123CA" w14:paraId="3C76BBBF" w14:textId="77777777" w:rsidTr="00A123CA">
                        <w:trPr>
                          <w:trHeight w:val="350"/>
                        </w:trPr>
                        <w:tc>
                          <w:tcPr>
                            <w:tcW w:w="1669" w:type="dxa"/>
                          </w:tcPr>
                          <w:p w14:paraId="577BD76C" w14:textId="77777777" w:rsidR="00A123CA" w:rsidRDefault="00A123CA" w:rsidP="00A123CA">
                            <w:pPr>
                              <w:autoSpaceDE w:val="0"/>
                              <w:autoSpaceDN w:val="0"/>
                              <w:adjustRightInd w:val="0"/>
                              <w:snapToGrid w:val="0"/>
                            </w:pPr>
                            <w:r>
                              <w:t>Threshold</w:t>
                            </w:r>
                          </w:p>
                        </w:tc>
                        <w:tc>
                          <w:tcPr>
                            <w:tcW w:w="1391" w:type="dxa"/>
                          </w:tcPr>
                          <w:p w14:paraId="4504220D" w14:textId="77777777" w:rsidR="00A123CA" w:rsidRDefault="00A123CA" w:rsidP="00A123CA">
                            <w:pPr>
                              <w:autoSpaceDE w:val="0"/>
                              <w:autoSpaceDN w:val="0"/>
                              <w:adjustRightInd w:val="0"/>
                              <w:snapToGrid w:val="0"/>
                            </w:pPr>
                            <w:r>
                              <w:t>Precision</w:t>
                            </w:r>
                          </w:p>
                        </w:tc>
                        <w:tc>
                          <w:tcPr>
                            <w:tcW w:w="1984" w:type="dxa"/>
                          </w:tcPr>
                          <w:p w14:paraId="4A9B2211" w14:textId="77777777" w:rsidR="00A123CA" w:rsidRDefault="00A123CA" w:rsidP="00A123CA">
                            <w:pPr>
                              <w:autoSpaceDE w:val="0"/>
                              <w:autoSpaceDN w:val="0"/>
                              <w:adjustRightInd w:val="0"/>
                              <w:snapToGrid w:val="0"/>
                            </w:pPr>
                            <w:r>
                              <w:t># Predictions</w:t>
                            </w:r>
                          </w:p>
                        </w:tc>
                      </w:tr>
                      <w:tr w:rsidR="00A123CA" w14:paraId="2D38B9EF" w14:textId="77777777" w:rsidTr="00A123CA">
                        <w:trPr>
                          <w:trHeight w:val="384"/>
                        </w:trPr>
                        <w:tc>
                          <w:tcPr>
                            <w:tcW w:w="1669" w:type="dxa"/>
                          </w:tcPr>
                          <w:p w14:paraId="320D527F" w14:textId="77777777" w:rsidR="00A123CA" w:rsidRDefault="00A123CA" w:rsidP="00A123CA">
                            <w:pPr>
                              <w:autoSpaceDE w:val="0"/>
                              <w:autoSpaceDN w:val="0"/>
                              <w:adjustRightInd w:val="0"/>
                              <w:snapToGrid w:val="0"/>
                            </w:pPr>
                            <w:r>
                              <w:t>.8</w:t>
                            </w:r>
                          </w:p>
                        </w:tc>
                        <w:tc>
                          <w:tcPr>
                            <w:tcW w:w="1391" w:type="dxa"/>
                          </w:tcPr>
                          <w:p w14:paraId="4422B03F" w14:textId="77777777" w:rsidR="00A123CA" w:rsidRDefault="00A123CA" w:rsidP="00A123CA">
                            <w:pPr>
                              <w:autoSpaceDE w:val="0"/>
                              <w:autoSpaceDN w:val="0"/>
                              <w:adjustRightInd w:val="0"/>
                              <w:snapToGrid w:val="0"/>
                            </w:pPr>
                            <w:r>
                              <w:t>7.4%</w:t>
                            </w:r>
                          </w:p>
                        </w:tc>
                        <w:tc>
                          <w:tcPr>
                            <w:tcW w:w="1984" w:type="dxa"/>
                          </w:tcPr>
                          <w:p w14:paraId="01D04020" w14:textId="77777777" w:rsidR="00A123CA" w:rsidRDefault="00A123CA" w:rsidP="00A123CA">
                            <w:pPr>
                              <w:autoSpaceDE w:val="0"/>
                              <w:autoSpaceDN w:val="0"/>
                              <w:adjustRightInd w:val="0"/>
                              <w:snapToGrid w:val="0"/>
                            </w:pPr>
                            <w:r>
                              <w:t>54</w:t>
                            </w:r>
                          </w:p>
                        </w:tc>
                      </w:tr>
                      <w:tr w:rsidR="00A123CA" w14:paraId="35E598C5" w14:textId="77777777" w:rsidTr="00A123CA">
                        <w:trPr>
                          <w:trHeight w:val="350"/>
                        </w:trPr>
                        <w:tc>
                          <w:tcPr>
                            <w:tcW w:w="1669" w:type="dxa"/>
                          </w:tcPr>
                          <w:p w14:paraId="7441C30A" w14:textId="77777777" w:rsidR="00A123CA" w:rsidRDefault="00A123CA" w:rsidP="00A123CA">
                            <w:pPr>
                              <w:autoSpaceDE w:val="0"/>
                              <w:autoSpaceDN w:val="0"/>
                              <w:adjustRightInd w:val="0"/>
                              <w:snapToGrid w:val="0"/>
                            </w:pPr>
                            <w:r>
                              <w:t>.75</w:t>
                            </w:r>
                          </w:p>
                        </w:tc>
                        <w:tc>
                          <w:tcPr>
                            <w:tcW w:w="1391" w:type="dxa"/>
                          </w:tcPr>
                          <w:p w14:paraId="19E456D6" w14:textId="77777777" w:rsidR="00A123CA" w:rsidRDefault="00A123CA" w:rsidP="00A123CA">
                            <w:pPr>
                              <w:autoSpaceDE w:val="0"/>
                              <w:autoSpaceDN w:val="0"/>
                              <w:adjustRightInd w:val="0"/>
                              <w:snapToGrid w:val="0"/>
                            </w:pPr>
                            <w:r>
                              <w:t>7.6%</w:t>
                            </w:r>
                          </w:p>
                        </w:tc>
                        <w:tc>
                          <w:tcPr>
                            <w:tcW w:w="1984" w:type="dxa"/>
                          </w:tcPr>
                          <w:p w14:paraId="67E4217D" w14:textId="77777777" w:rsidR="00A123CA" w:rsidRDefault="00A123CA" w:rsidP="00A123CA">
                            <w:pPr>
                              <w:autoSpaceDE w:val="0"/>
                              <w:autoSpaceDN w:val="0"/>
                              <w:adjustRightInd w:val="0"/>
                              <w:snapToGrid w:val="0"/>
                            </w:pPr>
                            <w:r>
                              <w:t>225</w:t>
                            </w:r>
                          </w:p>
                        </w:tc>
                      </w:tr>
                      <w:tr w:rsidR="00A123CA" w14:paraId="2741A621" w14:textId="77777777" w:rsidTr="00A123CA">
                        <w:trPr>
                          <w:trHeight w:val="350"/>
                        </w:trPr>
                        <w:tc>
                          <w:tcPr>
                            <w:tcW w:w="1669" w:type="dxa"/>
                          </w:tcPr>
                          <w:p w14:paraId="442287AC" w14:textId="77777777" w:rsidR="00A123CA" w:rsidRDefault="00A123CA" w:rsidP="00A123CA">
                            <w:pPr>
                              <w:autoSpaceDE w:val="0"/>
                              <w:autoSpaceDN w:val="0"/>
                              <w:adjustRightInd w:val="0"/>
                              <w:snapToGrid w:val="0"/>
                            </w:pPr>
                            <w:r>
                              <w:t>.7</w:t>
                            </w:r>
                          </w:p>
                        </w:tc>
                        <w:tc>
                          <w:tcPr>
                            <w:tcW w:w="1391" w:type="dxa"/>
                          </w:tcPr>
                          <w:p w14:paraId="7BBB9D9C" w14:textId="77777777" w:rsidR="00A123CA" w:rsidRDefault="00A123CA" w:rsidP="00A123CA">
                            <w:pPr>
                              <w:autoSpaceDE w:val="0"/>
                              <w:autoSpaceDN w:val="0"/>
                              <w:adjustRightInd w:val="0"/>
                              <w:snapToGrid w:val="0"/>
                            </w:pPr>
                            <w:r>
                              <w:t>6.4%</w:t>
                            </w:r>
                          </w:p>
                        </w:tc>
                        <w:tc>
                          <w:tcPr>
                            <w:tcW w:w="1984" w:type="dxa"/>
                          </w:tcPr>
                          <w:p w14:paraId="679A587D" w14:textId="77777777" w:rsidR="00A123CA" w:rsidRDefault="00A123CA" w:rsidP="00A123CA">
                            <w:pPr>
                              <w:autoSpaceDE w:val="0"/>
                              <w:autoSpaceDN w:val="0"/>
                              <w:adjustRightInd w:val="0"/>
                              <w:snapToGrid w:val="0"/>
                            </w:pPr>
                            <w:r>
                              <w:t>560</w:t>
                            </w:r>
                          </w:p>
                        </w:tc>
                      </w:tr>
                      <w:tr w:rsidR="00A123CA" w14:paraId="6D44AE74" w14:textId="77777777" w:rsidTr="00A123CA">
                        <w:trPr>
                          <w:trHeight w:val="384"/>
                        </w:trPr>
                        <w:tc>
                          <w:tcPr>
                            <w:tcW w:w="1669" w:type="dxa"/>
                          </w:tcPr>
                          <w:p w14:paraId="1C8EF6FD" w14:textId="77777777" w:rsidR="00A123CA" w:rsidRDefault="00A123CA" w:rsidP="00A123CA">
                            <w:pPr>
                              <w:autoSpaceDE w:val="0"/>
                              <w:autoSpaceDN w:val="0"/>
                              <w:adjustRightInd w:val="0"/>
                              <w:snapToGrid w:val="0"/>
                            </w:pPr>
                            <w:r>
                              <w:t>.65</w:t>
                            </w:r>
                          </w:p>
                        </w:tc>
                        <w:tc>
                          <w:tcPr>
                            <w:tcW w:w="1391" w:type="dxa"/>
                          </w:tcPr>
                          <w:p w14:paraId="33A607D3" w14:textId="77777777" w:rsidR="00A123CA" w:rsidRDefault="00A123CA" w:rsidP="00A123CA">
                            <w:pPr>
                              <w:autoSpaceDE w:val="0"/>
                              <w:autoSpaceDN w:val="0"/>
                              <w:adjustRightInd w:val="0"/>
                              <w:snapToGrid w:val="0"/>
                            </w:pPr>
                            <w:r>
                              <w:t>5.3%</w:t>
                            </w:r>
                          </w:p>
                        </w:tc>
                        <w:tc>
                          <w:tcPr>
                            <w:tcW w:w="1984" w:type="dxa"/>
                          </w:tcPr>
                          <w:p w14:paraId="0387012C" w14:textId="77777777" w:rsidR="00A123CA" w:rsidRDefault="00A123CA" w:rsidP="00A123CA">
                            <w:pPr>
                              <w:autoSpaceDE w:val="0"/>
                              <w:autoSpaceDN w:val="0"/>
                              <w:adjustRightInd w:val="0"/>
                              <w:snapToGrid w:val="0"/>
                            </w:pPr>
                            <w:r>
                              <w:t>1257</w:t>
                            </w:r>
                          </w:p>
                        </w:tc>
                      </w:tr>
                      <w:tr w:rsidR="00A123CA" w14:paraId="3DBC5235" w14:textId="77777777" w:rsidTr="00A123CA">
                        <w:trPr>
                          <w:trHeight w:val="350"/>
                        </w:trPr>
                        <w:tc>
                          <w:tcPr>
                            <w:tcW w:w="1669" w:type="dxa"/>
                          </w:tcPr>
                          <w:p w14:paraId="7EE57E31" w14:textId="77777777" w:rsidR="00A123CA" w:rsidRDefault="00A123CA" w:rsidP="00A123CA">
                            <w:pPr>
                              <w:autoSpaceDE w:val="0"/>
                              <w:autoSpaceDN w:val="0"/>
                              <w:adjustRightInd w:val="0"/>
                              <w:snapToGrid w:val="0"/>
                            </w:pPr>
                            <w:r>
                              <w:t>.6</w:t>
                            </w:r>
                          </w:p>
                        </w:tc>
                        <w:tc>
                          <w:tcPr>
                            <w:tcW w:w="1391" w:type="dxa"/>
                          </w:tcPr>
                          <w:p w14:paraId="452706ED" w14:textId="77777777" w:rsidR="00A123CA" w:rsidRDefault="00A123CA" w:rsidP="00A123CA">
                            <w:pPr>
                              <w:autoSpaceDE w:val="0"/>
                              <w:autoSpaceDN w:val="0"/>
                              <w:adjustRightInd w:val="0"/>
                              <w:snapToGrid w:val="0"/>
                            </w:pPr>
                            <w:r>
                              <w:t>4.8%</w:t>
                            </w:r>
                          </w:p>
                        </w:tc>
                        <w:tc>
                          <w:tcPr>
                            <w:tcW w:w="1984" w:type="dxa"/>
                          </w:tcPr>
                          <w:p w14:paraId="054185F2" w14:textId="77777777" w:rsidR="00A123CA" w:rsidRDefault="00A123CA" w:rsidP="00A123CA">
                            <w:pPr>
                              <w:keepNext/>
                              <w:autoSpaceDE w:val="0"/>
                              <w:autoSpaceDN w:val="0"/>
                              <w:adjustRightInd w:val="0"/>
                              <w:snapToGrid w:val="0"/>
                            </w:pPr>
                            <w:r>
                              <w:t>2461</w:t>
                            </w:r>
                          </w:p>
                        </w:tc>
                      </w:tr>
                    </w:tbl>
                    <w:p w14:paraId="00D5C647" w14:textId="77777777" w:rsidR="00A123CA" w:rsidRDefault="00A123CA" w:rsidP="00A123CA">
                      <w:pPr>
                        <w:jc w:val="both"/>
                      </w:pPr>
                    </w:p>
                  </w:txbxContent>
                </v:textbox>
              </v:shape>
            </w:pict>
          </mc:Fallback>
        </mc:AlternateContent>
      </w:r>
    </w:p>
    <w:p w14:paraId="7A04703B" w14:textId="5093742A" w:rsidR="009C1CB7" w:rsidRDefault="009C1CB7" w:rsidP="009C1CB7"/>
    <w:p w14:paraId="7233F73C" w14:textId="687F3D9F" w:rsidR="00A123CA" w:rsidRDefault="00A123CA" w:rsidP="009C1CB7"/>
    <w:p w14:paraId="44CAE392" w14:textId="368930E8" w:rsidR="00A123CA" w:rsidRDefault="00A123CA" w:rsidP="009C1CB7"/>
    <w:p w14:paraId="4825F817" w14:textId="54659CF4" w:rsidR="00A123CA" w:rsidRDefault="00A123CA" w:rsidP="009C1CB7">
      <w:r>
        <w:t>--</w:t>
      </w:r>
    </w:p>
    <w:p w14:paraId="4A1143D0" w14:textId="37CFDDAE" w:rsidR="00A123CA" w:rsidRDefault="00A123CA" w:rsidP="009C1CB7"/>
    <w:p w14:paraId="1365EA5D" w14:textId="77777777" w:rsidR="00A123CA" w:rsidRDefault="00A123CA" w:rsidP="009C1CB7"/>
    <w:p w14:paraId="534FD3CA" w14:textId="29551850" w:rsidR="009C1CB7" w:rsidRDefault="009C1CB7" w:rsidP="009C1CB7"/>
    <w:p w14:paraId="27B8D444" w14:textId="78B3FFEE" w:rsidR="009C1CB7" w:rsidRDefault="009C1CB7" w:rsidP="009C1CB7"/>
    <w:p w14:paraId="2C6E3563" w14:textId="79A15680" w:rsidR="009C1CB7" w:rsidRDefault="009C1CB7" w:rsidP="009C1CB7"/>
    <w:p w14:paraId="5A80E4A5" w14:textId="76F87168" w:rsidR="009C1CB7" w:rsidRDefault="009C1CB7" w:rsidP="009C1CB7"/>
    <w:p w14:paraId="619CD922" w14:textId="5015DBB3" w:rsidR="009C1CB7" w:rsidRDefault="009C1CB7" w:rsidP="00A123CA">
      <w:pPr>
        <w:jc w:val="both"/>
      </w:pPr>
    </w:p>
    <w:p w14:paraId="5CF824F9" w14:textId="0F9B6AF7" w:rsidR="00A123CA" w:rsidRDefault="00A123CA" w:rsidP="00A123CA">
      <w:pPr>
        <w:jc w:val="both"/>
      </w:pPr>
    </w:p>
    <w:p w14:paraId="003A0A24" w14:textId="5C2BD0FF" w:rsidR="00A123CA" w:rsidRDefault="00A123CA" w:rsidP="00A123CA">
      <w:pPr>
        <w:jc w:val="both"/>
      </w:pPr>
    </w:p>
    <w:p w14:paraId="1E2FE024" w14:textId="45BE76E4" w:rsidR="00A123CA" w:rsidRDefault="00853D70" w:rsidP="00A123CA">
      <w:pPr>
        <w:jc w:val="both"/>
      </w:pPr>
      <w:r>
        <w:rPr>
          <w:noProof/>
        </w:rPr>
        <mc:AlternateContent>
          <mc:Choice Requires="wps">
            <w:drawing>
              <wp:anchor distT="0" distB="0" distL="114300" distR="114300" simplePos="0" relativeHeight="251663360" behindDoc="0" locked="0" layoutInCell="1" allowOverlap="1" wp14:anchorId="2538C93E" wp14:editId="22DB1E66">
                <wp:simplePos x="0" y="0"/>
                <wp:positionH relativeFrom="column">
                  <wp:posOffset>86329</wp:posOffset>
                </wp:positionH>
                <wp:positionV relativeFrom="paragraph">
                  <wp:posOffset>20289</wp:posOffset>
                </wp:positionV>
                <wp:extent cx="3372787" cy="2053653"/>
                <wp:effectExtent l="0" t="0" r="5715" b="3810"/>
                <wp:wrapNone/>
                <wp:docPr id="7" name="Text Box 7"/>
                <wp:cNvGraphicFramePr/>
                <a:graphic xmlns:a="http://schemas.openxmlformats.org/drawingml/2006/main">
                  <a:graphicData uri="http://schemas.microsoft.com/office/word/2010/wordprocessingShape">
                    <wps:wsp>
                      <wps:cNvSpPr txBox="1"/>
                      <wps:spPr>
                        <a:xfrm>
                          <a:off x="0" y="0"/>
                          <a:ext cx="3372787" cy="2053653"/>
                        </a:xfrm>
                        <a:prstGeom prst="rect">
                          <a:avLst/>
                        </a:prstGeom>
                        <a:solidFill>
                          <a:schemeClr val="lt1"/>
                        </a:solidFill>
                        <a:ln w="6350">
                          <a:noFill/>
                        </a:ln>
                      </wps:spPr>
                      <wps:txbx>
                        <w:txbxContent>
                          <w:p w14:paraId="732806D1" w14:textId="54C58B82" w:rsidR="00853D70" w:rsidRPr="00845310" w:rsidRDefault="00853D70" w:rsidP="00853D70">
                            <w:pPr>
                              <w:pStyle w:val="tablehead"/>
                            </w:pPr>
                            <w:bookmarkStart w:id="20" w:name="_Ref17106356"/>
                            <w:r w:rsidRPr="00853D70">
                              <w:t>Acquirer Precision vs. Threshold</w:t>
                            </w:r>
                            <w:bookmarkEnd w:id="20"/>
                          </w:p>
                          <w:tbl>
                            <w:tblPr>
                              <w:tblStyle w:val="TableGrid"/>
                              <w:tblW w:w="5044" w:type="dxa"/>
                              <w:tblInd w:w="-5" w:type="dxa"/>
                              <w:tblLook w:val="04A0" w:firstRow="1" w:lastRow="0" w:firstColumn="1" w:lastColumn="0" w:noHBand="0" w:noVBand="1"/>
                              <w:tblCaption w:val="Target Precision vs Threshold"/>
                            </w:tblPr>
                            <w:tblGrid>
                              <w:gridCol w:w="1669"/>
                              <w:gridCol w:w="1391"/>
                              <w:gridCol w:w="1984"/>
                            </w:tblGrid>
                            <w:tr w:rsidR="00853D70" w14:paraId="5853B0E9" w14:textId="77777777" w:rsidTr="00A123CA">
                              <w:trPr>
                                <w:trHeight w:val="350"/>
                              </w:trPr>
                              <w:tc>
                                <w:tcPr>
                                  <w:tcW w:w="1669" w:type="dxa"/>
                                </w:tcPr>
                                <w:p w14:paraId="619A7304" w14:textId="77777777" w:rsidR="00853D70" w:rsidRDefault="00853D70" w:rsidP="00A123CA">
                                  <w:pPr>
                                    <w:autoSpaceDE w:val="0"/>
                                    <w:autoSpaceDN w:val="0"/>
                                    <w:adjustRightInd w:val="0"/>
                                    <w:snapToGrid w:val="0"/>
                                  </w:pPr>
                                  <w:r>
                                    <w:t>Threshold</w:t>
                                  </w:r>
                                </w:p>
                              </w:tc>
                              <w:tc>
                                <w:tcPr>
                                  <w:tcW w:w="1391" w:type="dxa"/>
                                </w:tcPr>
                                <w:p w14:paraId="7D3B3A4A" w14:textId="77777777" w:rsidR="00853D70" w:rsidRDefault="00853D70" w:rsidP="00A123CA">
                                  <w:pPr>
                                    <w:autoSpaceDE w:val="0"/>
                                    <w:autoSpaceDN w:val="0"/>
                                    <w:adjustRightInd w:val="0"/>
                                    <w:snapToGrid w:val="0"/>
                                  </w:pPr>
                                  <w:r>
                                    <w:t>Precision</w:t>
                                  </w:r>
                                </w:p>
                              </w:tc>
                              <w:tc>
                                <w:tcPr>
                                  <w:tcW w:w="1984" w:type="dxa"/>
                                </w:tcPr>
                                <w:p w14:paraId="643820EB" w14:textId="77777777" w:rsidR="00853D70" w:rsidRDefault="00853D70" w:rsidP="00A123CA">
                                  <w:pPr>
                                    <w:autoSpaceDE w:val="0"/>
                                    <w:autoSpaceDN w:val="0"/>
                                    <w:adjustRightInd w:val="0"/>
                                    <w:snapToGrid w:val="0"/>
                                  </w:pPr>
                                  <w:r>
                                    <w:t># Predictions</w:t>
                                  </w:r>
                                </w:p>
                              </w:tc>
                            </w:tr>
                            <w:tr w:rsidR="00853D70" w14:paraId="2031584F" w14:textId="77777777" w:rsidTr="00A123CA">
                              <w:trPr>
                                <w:trHeight w:val="384"/>
                              </w:trPr>
                              <w:tc>
                                <w:tcPr>
                                  <w:tcW w:w="1669" w:type="dxa"/>
                                </w:tcPr>
                                <w:p w14:paraId="1DB6B6CF" w14:textId="0DFDC0B2" w:rsidR="00853D70" w:rsidRDefault="00853D70" w:rsidP="00A123CA">
                                  <w:pPr>
                                    <w:autoSpaceDE w:val="0"/>
                                    <w:autoSpaceDN w:val="0"/>
                                    <w:adjustRightInd w:val="0"/>
                                    <w:snapToGrid w:val="0"/>
                                  </w:pPr>
                                  <w:r>
                                    <w:t>.</w:t>
                                  </w:r>
                                  <w:r w:rsidR="004B0134">
                                    <w:t>95</w:t>
                                  </w:r>
                                </w:p>
                              </w:tc>
                              <w:tc>
                                <w:tcPr>
                                  <w:tcW w:w="1391" w:type="dxa"/>
                                </w:tcPr>
                                <w:p w14:paraId="058FE6B7" w14:textId="5AD63831" w:rsidR="00853D70" w:rsidRDefault="00853D70" w:rsidP="00A123CA">
                                  <w:pPr>
                                    <w:autoSpaceDE w:val="0"/>
                                    <w:autoSpaceDN w:val="0"/>
                                    <w:adjustRightInd w:val="0"/>
                                    <w:snapToGrid w:val="0"/>
                                  </w:pPr>
                                  <w:r>
                                    <w:t>7</w:t>
                                  </w:r>
                                  <w:r w:rsidR="004B0134">
                                    <w:t>9</w:t>
                                  </w:r>
                                  <w:r>
                                    <w:t>%</w:t>
                                  </w:r>
                                </w:p>
                              </w:tc>
                              <w:tc>
                                <w:tcPr>
                                  <w:tcW w:w="1984" w:type="dxa"/>
                                </w:tcPr>
                                <w:p w14:paraId="7C92A0D7" w14:textId="67368D3C" w:rsidR="00853D70" w:rsidRDefault="004B0134" w:rsidP="00A123CA">
                                  <w:pPr>
                                    <w:autoSpaceDE w:val="0"/>
                                    <w:autoSpaceDN w:val="0"/>
                                    <w:adjustRightInd w:val="0"/>
                                    <w:snapToGrid w:val="0"/>
                                  </w:pPr>
                                  <w:r>
                                    <w:t>62</w:t>
                                  </w:r>
                                </w:p>
                              </w:tc>
                            </w:tr>
                            <w:tr w:rsidR="00853D70" w14:paraId="5FD18078" w14:textId="77777777" w:rsidTr="00A123CA">
                              <w:trPr>
                                <w:trHeight w:val="350"/>
                              </w:trPr>
                              <w:tc>
                                <w:tcPr>
                                  <w:tcW w:w="1669" w:type="dxa"/>
                                </w:tcPr>
                                <w:p w14:paraId="2015A073" w14:textId="32D5240B" w:rsidR="00853D70" w:rsidRDefault="00853D70" w:rsidP="00A123CA">
                                  <w:pPr>
                                    <w:autoSpaceDE w:val="0"/>
                                    <w:autoSpaceDN w:val="0"/>
                                    <w:adjustRightInd w:val="0"/>
                                    <w:snapToGrid w:val="0"/>
                                  </w:pPr>
                                  <w:r>
                                    <w:t>.</w:t>
                                  </w:r>
                                  <w:r w:rsidR="004B0134">
                                    <w:t>9</w:t>
                                  </w:r>
                                </w:p>
                              </w:tc>
                              <w:tc>
                                <w:tcPr>
                                  <w:tcW w:w="1391" w:type="dxa"/>
                                </w:tcPr>
                                <w:p w14:paraId="78B915C5" w14:textId="36411589" w:rsidR="00853D70" w:rsidRDefault="00853D70" w:rsidP="00A123CA">
                                  <w:pPr>
                                    <w:autoSpaceDE w:val="0"/>
                                    <w:autoSpaceDN w:val="0"/>
                                    <w:adjustRightInd w:val="0"/>
                                    <w:snapToGrid w:val="0"/>
                                  </w:pPr>
                                  <w:r>
                                    <w:t>7</w:t>
                                  </w:r>
                                  <w:r w:rsidR="004B0134">
                                    <w:t>3</w:t>
                                  </w:r>
                                  <w:r>
                                    <w:t>%</w:t>
                                  </w:r>
                                </w:p>
                              </w:tc>
                              <w:tc>
                                <w:tcPr>
                                  <w:tcW w:w="1984" w:type="dxa"/>
                                </w:tcPr>
                                <w:p w14:paraId="6F851708" w14:textId="79E40B4C" w:rsidR="00853D70" w:rsidRDefault="00853D70" w:rsidP="00A123CA">
                                  <w:pPr>
                                    <w:autoSpaceDE w:val="0"/>
                                    <w:autoSpaceDN w:val="0"/>
                                    <w:adjustRightInd w:val="0"/>
                                    <w:snapToGrid w:val="0"/>
                                  </w:pPr>
                                  <w:r>
                                    <w:t>2</w:t>
                                  </w:r>
                                  <w:r w:rsidR="004B0134">
                                    <w:t>83</w:t>
                                  </w:r>
                                </w:p>
                              </w:tc>
                            </w:tr>
                            <w:tr w:rsidR="00853D70" w14:paraId="6909E19B" w14:textId="77777777" w:rsidTr="00A123CA">
                              <w:trPr>
                                <w:trHeight w:val="350"/>
                              </w:trPr>
                              <w:tc>
                                <w:tcPr>
                                  <w:tcW w:w="1669" w:type="dxa"/>
                                </w:tcPr>
                                <w:p w14:paraId="033A7176" w14:textId="3C925D58" w:rsidR="00853D70" w:rsidRDefault="00853D70" w:rsidP="00A123CA">
                                  <w:pPr>
                                    <w:autoSpaceDE w:val="0"/>
                                    <w:autoSpaceDN w:val="0"/>
                                    <w:adjustRightInd w:val="0"/>
                                    <w:snapToGrid w:val="0"/>
                                  </w:pPr>
                                  <w:r>
                                    <w:t>.</w:t>
                                  </w:r>
                                  <w:r w:rsidR="004B0134">
                                    <w:t>85</w:t>
                                  </w:r>
                                </w:p>
                              </w:tc>
                              <w:tc>
                                <w:tcPr>
                                  <w:tcW w:w="1391" w:type="dxa"/>
                                </w:tcPr>
                                <w:p w14:paraId="741F64A0" w14:textId="5613C0D3" w:rsidR="00853D70" w:rsidRDefault="004B0134" w:rsidP="00A123CA">
                                  <w:pPr>
                                    <w:autoSpaceDE w:val="0"/>
                                    <w:autoSpaceDN w:val="0"/>
                                    <w:adjustRightInd w:val="0"/>
                                    <w:snapToGrid w:val="0"/>
                                  </w:pPr>
                                  <w:r>
                                    <w:t>71</w:t>
                                  </w:r>
                                  <w:r w:rsidR="00853D70">
                                    <w:t>%</w:t>
                                  </w:r>
                                </w:p>
                              </w:tc>
                              <w:tc>
                                <w:tcPr>
                                  <w:tcW w:w="1984" w:type="dxa"/>
                                </w:tcPr>
                                <w:p w14:paraId="73644722" w14:textId="4ED93FE9" w:rsidR="00853D70" w:rsidRDefault="004B0134" w:rsidP="00A123CA">
                                  <w:pPr>
                                    <w:autoSpaceDE w:val="0"/>
                                    <w:autoSpaceDN w:val="0"/>
                                    <w:adjustRightInd w:val="0"/>
                                    <w:snapToGrid w:val="0"/>
                                  </w:pPr>
                                  <w:r>
                                    <w:t>620</w:t>
                                  </w:r>
                                </w:p>
                              </w:tc>
                            </w:tr>
                            <w:tr w:rsidR="00853D70" w14:paraId="3BABA850" w14:textId="77777777" w:rsidTr="00A123CA">
                              <w:trPr>
                                <w:trHeight w:val="384"/>
                              </w:trPr>
                              <w:tc>
                                <w:tcPr>
                                  <w:tcW w:w="1669" w:type="dxa"/>
                                </w:tcPr>
                                <w:p w14:paraId="3B20D3B2" w14:textId="7F759EA3" w:rsidR="00853D70" w:rsidRDefault="00853D70" w:rsidP="00A123CA">
                                  <w:pPr>
                                    <w:autoSpaceDE w:val="0"/>
                                    <w:autoSpaceDN w:val="0"/>
                                    <w:adjustRightInd w:val="0"/>
                                    <w:snapToGrid w:val="0"/>
                                  </w:pPr>
                                  <w:r>
                                    <w:t>.</w:t>
                                  </w:r>
                                  <w:r w:rsidR="004B0134">
                                    <w:t>8</w:t>
                                  </w:r>
                                </w:p>
                              </w:tc>
                              <w:tc>
                                <w:tcPr>
                                  <w:tcW w:w="1391" w:type="dxa"/>
                                </w:tcPr>
                                <w:p w14:paraId="75662C14" w14:textId="5E53E0FA" w:rsidR="00853D70" w:rsidRDefault="004B0134" w:rsidP="00A123CA">
                                  <w:pPr>
                                    <w:autoSpaceDE w:val="0"/>
                                    <w:autoSpaceDN w:val="0"/>
                                    <w:adjustRightInd w:val="0"/>
                                    <w:snapToGrid w:val="0"/>
                                  </w:pPr>
                                  <w:r>
                                    <w:t>65</w:t>
                                  </w:r>
                                  <w:r w:rsidR="00853D70">
                                    <w:t>%</w:t>
                                  </w:r>
                                </w:p>
                              </w:tc>
                              <w:tc>
                                <w:tcPr>
                                  <w:tcW w:w="1984" w:type="dxa"/>
                                </w:tcPr>
                                <w:p w14:paraId="6BB5E1FD" w14:textId="52EACA22" w:rsidR="00853D70" w:rsidRDefault="00853D70" w:rsidP="00A123CA">
                                  <w:pPr>
                                    <w:autoSpaceDE w:val="0"/>
                                    <w:autoSpaceDN w:val="0"/>
                                    <w:adjustRightInd w:val="0"/>
                                    <w:snapToGrid w:val="0"/>
                                  </w:pPr>
                                  <w:r>
                                    <w:t>1</w:t>
                                  </w:r>
                                  <w:r w:rsidR="004B0134">
                                    <w:t>057</w:t>
                                  </w:r>
                                </w:p>
                              </w:tc>
                            </w:tr>
                            <w:tr w:rsidR="00853D70" w14:paraId="7F2E2E7A" w14:textId="77777777" w:rsidTr="00A123CA">
                              <w:trPr>
                                <w:trHeight w:val="350"/>
                              </w:trPr>
                              <w:tc>
                                <w:tcPr>
                                  <w:tcW w:w="1669" w:type="dxa"/>
                                </w:tcPr>
                                <w:p w14:paraId="4364D336" w14:textId="14596919" w:rsidR="00853D70" w:rsidRDefault="00853D70" w:rsidP="00A123CA">
                                  <w:pPr>
                                    <w:autoSpaceDE w:val="0"/>
                                    <w:autoSpaceDN w:val="0"/>
                                    <w:adjustRightInd w:val="0"/>
                                    <w:snapToGrid w:val="0"/>
                                  </w:pPr>
                                  <w:r>
                                    <w:t>.</w:t>
                                  </w:r>
                                  <w:r w:rsidR="004B0134">
                                    <w:t>75</w:t>
                                  </w:r>
                                </w:p>
                              </w:tc>
                              <w:tc>
                                <w:tcPr>
                                  <w:tcW w:w="1391" w:type="dxa"/>
                                </w:tcPr>
                                <w:p w14:paraId="0E07A9C5" w14:textId="4521A964" w:rsidR="00853D70" w:rsidRDefault="004B0134" w:rsidP="00A123CA">
                                  <w:pPr>
                                    <w:autoSpaceDE w:val="0"/>
                                    <w:autoSpaceDN w:val="0"/>
                                    <w:adjustRightInd w:val="0"/>
                                    <w:snapToGrid w:val="0"/>
                                  </w:pPr>
                                  <w:r>
                                    <w:t>57</w:t>
                                  </w:r>
                                  <w:r w:rsidR="00853D70">
                                    <w:t>%</w:t>
                                  </w:r>
                                </w:p>
                              </w:tc>
                              <w:tc>
                                <w:tcPr>
                                  <w:tcW w:w="1984" w:type="dxa"/>
                                </w:tcPr>
                                <w:p w14:paraId="5708944D" w14:textId="376C3BD8" w:rsidR="00853D70" w:rsidRDefault="004B0134" w:rsidP="00A123CA">
                                  <w:pPr>
                                    <w:keepNext/>
                                    <w:autoSpaceDE w:val="0"/>
                                    <w:autoSpaceDN w:val="0"/>
                                    <w:adjustRightInd w:val="0"/>
                                    <w:snapToGrid w:val="0"/>
                                  </w:pPr>
                                  <w:r>
                                    <w:t>1616</w:t>
                                  </w:r>
                                </w:p>
                              </w:tc>
                            </w:tr>
                          </w:tbl>
                          <w:p w14:paraId="29B9FCBA" w14:textId="77777777" w:rsidR="00853D70" w:rsidRDefault="00853D70" w:rsidP="00853D7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8C93E" id="Text Box 7" o:spid="_x0000_s1028" type="#_x0000_t202" style="position:absolute;left:0;text-align:left;margin-left:6.8pt;margin-top:1.6pt;width:265.55pt;height:16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" fillcolor="white [3201]" stroked="f" strokeweight=".5pt">
                <v:textbox>
                  <w:txbxContent>
                    <w:p w14:paraId="732806D1" w14:textId="54C58B82" w:rsidR="00853D70" w:rsidRPr="00845310" w:rsidRDefault="00853D70" w:rsidP="00853D70">
                      <w:pPr>
                        <w:pStyle w:val="tablehead"/>
                      </w:pPr>
                      <w:bookmarkStart w:id="21" w:name="_Ref17106356"/>
                      <w:r w:rsidRPr="00853D70">
                        <w:t>Acquirer Precision vs. Threshold</w:t>
                      </w:r>
                      <w:bookmarkEnd w:id="21"/>
                    </w:p>
                    <w:tbl>
                      <w:tblPr>
                        <w:tblStyle w:val="TableGrid"/>
                        <w:tblW w:w="5044" w:type="dxa"/>
                        <w:tblInd w:w="-5" w:type="dxa"/>
                        <w:tblLook w:val="04A0" w:firstRow="1" w:lastRow="0" w:firstColumn="1" w:lastColumn="0" w:noHBand="0" w:noVBand="1"/>
                        <w:tblCaption w:val="Target Precision vs Threshold"/>
                      </w:tblPr>
                      <w:tblGrid>
                        <w:gridCol w:w="1669"/>
                        <w:gridCol w:w="1391"/>
                        <w:gridCol w:w="1984"/>
                      </w:tblGrid>
                      <w:tr w:rsidR="00853D70" w14:paraId="5853B0E9" w14:textId="77777777" w:rsidTr="00A123CA">
                        <w:trPr>
                          <w:trHeight w:val="350"/>
                        </w:trPr>
                        <w:tc>
                          <w:tcPr>
                            <w:tcW w:w="1669" w:type="dxa"/>
                          </w:tcPr>
                          <w:p w14:paraId="619A7304" w14:textId="77777777" w:rsidR="00853D70" w:rsidRDefault="00853D70" w:rsidP="00A123CA">
                            <w:pPr>
                              <w:autoSpaceDE w:val="0"/>
                              <w:autoSpaceDN w:val="0"/>
                              <w:adjustRightInd w:val="0"/>
                              <w:snapToGrid w:val="0"/>
                            </w:pPr>
                            <w:r>
                              <w:t>Threshold</w:t>
                            </w:r>
                          </w:p>
                        </w:tc>
                        <w:tc>
                          <w:tcPr>
                            <w:tcW w:w="1391" w:type="dxa"/>
                          </w:tcPr>
                          <w:p w14:paraId="7D3B3A4A" w14:textId="77777777" w:rsidR="00853D70" w:rsidRDefault="00853D70" w:rsidP="00A123CA">
                            <w:pPr>
                              <w:autoSpaceDE w:val="0"/>
                              <w:autoSpaceDN w:val="0"/>
                              <w:adjustRightInd w:val="0"/>
                              <w:snapToGrid w:val="0"/>
                            </w:pPr>
                            <w:r>
                              <w:t>Precision</w:t>
                            </w:r>
                          </w:p>
                        </w:tc>
                        <w:tc>
                          <w:tcPr>
                            <w:tcW w:w="1984" w:type="dxa"/>
                          </w:tcPr>
                          <w:p w14:paraId="643820EB" w14:textId="77777777" w:rsidR="00853D70" w:rsidRDefault="00853D70" w:rsidP="00A123CA">
                            <w:pPr>
                              <w:autoSpaceDE w:val="0"/>
                              <w:autoSpaceDN w:val="0"/>
                              <w:adjustRightInd w:val="0"/>
                              <w:snapToGrid w:val="0"/>
                            </w:pPr>
                            <w:r>
                              <w:t># Predictions</w:t>
                            </w:r>
                          </w:p>
                        </w:tc>
                      </w:tr>
                      <w:tr w:rsidR="00853D70" w14:paraId="2031584F" w14:textId="77777777" w:rsidTr="00A123CA">
                        <w:trPr>
                          <w:trHeight w:val="384"/>
                        </w:trPr>
                        <w:tc>
                          <w:tcPr>
                            <w:tcW w:w="1669" w:type="dxa"/>
                          </w:tcPr>
                          <w:p w14:paraId="1DB6B6CF" w14:textId="0DFDC0B2" w:rsidR="00853D70" w:rsidRDefault="00853D70" w:rsidP="00A123CA">
                            <w:pPr>
                              <w:autoSpaceDE w:val="0"/>
                              <w:autoSpaceDN w:val="0"/>
                              <w:adjustRightInd w:val="0"/>
                              <w:snapToGrid w:val="0"/>
                            </w:pPr>
                            <w:r>
                              <w:t>.</w:t>
                            </w:r>
                            <w:r w:rsidR="004B0134">
                              <w:t>95</w:t>
                            </w:r>
                          </w:p>
                        </w:tc>
                        <w:tc>
                          <w:tcPr>
                            <w:tcW w:w="1391" w:type="dxa"/>
                          </w:tcPr>
                          <w:p w14:paraId="058FE6B7" w14:textId="5AD63831" w:rsidR="00853D70" w:rsidRDefault="00853D70" w:rsidP="00A123CA">
                            <w:pPr>
                              <w:autoSpaceDE w:val="0"/>
                              <w:autoSpaceDN w:val="0"/>
                              <w:adjustRightInd w:val="0"/>
                              <w:snapToGrid w:val="0"/>
                            </w:pPr>
                            <w:r>
                              <w:t>7</w:t>
                            </w:r>
                            <w:r w:rsidR="004B0134">
                              <w:t>9</w:t>
                            </w:r>
                            <w:r>
                              <w:t>%</w:t>
                            </w:r>
                          </w:p>
                        </w:tc>
                        <w:tc>
                          <w:tcPr>
                            <w:tcW w:w="1984" w:type="dxa"/>
                          </w:tcPr>
                          <w:p w14:paraId="7C92A0D7" w14:textId="67368D3C" w:rsidR="00853D70" w:rsidRDefault="004B0134" w:rsidP="00A123CA">
                            <w:pPr>
                              <w:autoSpaceDE w:val="0"/>
                              <w:autoSpaceDN w:val="0"/>
                              <w:adjustRightInd w:val="0"/>
                              <w:snapToGrid w:val="0"/>
                            </w:pPr>
                            <w:r>
                              <w:t>62</w:t>
                            </w:r>
                          </w:p>
                        </w:tc>
                      </w:tr>
                      <w:tr w:rsidR="00853D70" w14:paraId="5FD18078" w14:textId="77777777" w:rsidTr="00A123CA">
                        <w:trPr>
                          <w:trHeight w:val="350"/>
                        </w:trPr>
                        <w:tc>
                          <w:tcPr>
                            <w:tcW w:w="1669" w:type="dxa"/>
                          </w:tcPr>
                          <w:p w14:paraId="2015A073" w14:textId="32D5240B" w:rsidR="00853D70" w:rsidRDefault="00853D70" w:rsidP="00A123CA">
                            <w:pPr>
                              <w:autoSpaceDE w:val="0"/>
                              <w:autoSpaceDN w:val="0"/>
                              <w:adjustRightInd w:val="0"/>
                              <w:snapToGrid w:val="0"/>
                            </w:pPr>
                            <w:r>
                              <w:t>.</w:t>
                            </w:r>
                            <w:r w:rsidR="004B0134">
                              <w:t>9</w:t>
                            </w:r>
                          </w:p>
                        </w:tc>
                        <w:tc>
                          <w:tcPr>
                            <w:tcW w:w="1391" w:type="dxa"/>
                          </w:tcPr>
                          <w:p w14:paraId="78B915C5" w14:textId="36411589" w:rsidR="00853D70" w:rsidRDefault="00853D70" w:rsidP="00A123CA">
                            <w:pPr>
                              <w:autoSpaceDE w:val="0"/>
                              <w:autoSpaceDN w:val="0"/>
                              <w:adjustRightInd w:val="0"/>
                              <w:snapToGrid w:val="0"/>
                            </w:pPr>
                            <w:r>
                              <w:t>7</w:t>
                            </w:r>
                            <w:r w:rsidR="004B0134">
                              <w:t>3</w:t>
                            </w:r>
                            <w:r>
                              <w:t>%</w:t>
                            </w:r>
                          </w:p>
                        </w:tc>
                        <w:tc>
                          <w:tcPr>
                            <w:tcW w:w="1984" w:type="dxa"/>
                          </w:tcPr>
                          <w:p w14:paraId="6F851708" w14:textId="79E40B4C" w:rsidR="00853D70" w:rsidRDefault="00853D70" w:rsidP="00A123CA">
                            <w:pPr>
                              <w:autoSpaceDE w:val="0"/>
                              <w:autoSpaceDN w:val="0"/>
                              <w:adjustRightInd w:val="0"/>
                              <w:snapToGrid w:val="0"/>
                            </w:pPr>
                            <w:r>
                              <w:t>2</w:t>
                            </w:r>
                            <w:r w:rsidR="004B0134">
                              <w:t>83</w:t>
                            </w:r>
                          </w:p>
                        </w:tc>
                      </w:tr>
                      <w:tr w:rsidR="00853D70" w14:paraId="6909E19B" w14:textId="77777777" w:rsidTr="00A123CA">
                        <w:trPr>
                          <w:trHeight w:val="350"/>
                        </w:trPr>
                        <w:tc>
                          <w:tcPr>
                            <w:tcW w:w="1669" w:type="dxa"/>
                          </w:tcPr>
                          <w:p w14:paraId="033A7176" w14:textId="3C925D58" w:rsidR="00853D70" w:rsidRDefault="00853D70" w:rsidP="00A123CA">
                            <w:pPr>
                              <w:autoSpaceDE w:val="0"/>
                              <w:autoSpaceDN w:val="0"/>
                              <w:adjustRightInd w:val="0"/>
                              <w:snapToGrid w:val="0"/>
                            </w:pPr>
                            <w:r>
                              <w:t>.</w:t>
                            </w:r>
                            <w:r w:rsidR="004B0134">
                              <w:t>85</w:t>
                            </w:r>
                          </w:p>
                        </w:tc>
                        <w:tc>
                          <w:tcPr>
                            <w:tcW w:w="1391" w:type="dxa"/>
                          </w:tcPr>
                          <w:p w14:paraId="741F64A0" w14:textId="5613C0D3" w:rsidR="00853D70" w:rsidRDefault="004B0134" w:rsidP="00A123CA">
                            <w:pPr>
                              <w:autoSpaceDE w:val="0"/>
                              <w:autoSpaceDN w:val="0"/>
                              <w:adjustRightInd w:val="0"/>
                              <w:snapToGrid w:val="0"/>
                            </w:pPr>
                            <w:r>
                              <w:t>71</w:t>
                            </w:r>
                            <w:r w:rsidR="00853D70">
                              <w:t>%</w:t>
                            </w:r>
                          </w:p>
                        </w:tc>
                        <w:tc>
                          <w:tcPr>
                            <w:tcW w:w="1984" w:type="dxa"/>
                          </w:tcPr>
                          <w:p w14:paraId="73644722" w14:textId="4ED93FE9" w:rsidR="00853D70" w:rsidRDefault="004B0134" w:rsidP="00A123CA">
                            <w:pPr>
                              <w:autoSpaceDE w:val="0"/>
                              <w:autoSpaceDN w:val="0"/>
                              <w:adjustRightInd w:val="0"/>
                              <w:snapToGrid w:val="0"/>
                            </w:pPr>
                            <w:r>
                              <w:t>620</w:t>
                            </w:r>
                          </w:p>
                        </w:tc>
                      </w:tr>
                      <w:tr w:rsidR="00853D70" w14:paraId="3BABA850" w14:textId="77777777" w:rsidTr="00A123CA">
                        <w:trPr>
                          <w:trHeight w:val="384"/>
                        </w:trPr>
                        <w:tc>
                          <w:tcPr>
                            <w:tcW w:w="1669" w:type="dxa"/>
                          </w:tcPr>
                          <w:p w14:paraId="3B20D3B2" w14:textId="7F759EA3" w:rsidR="00853D70" w:rsidRDefault="00853D70" w:rsidP="00A123CA">
                            <w:pPr>
                              <w:autoSpaceDE w:val="0"/>
                              <w:autoSpaceDN w:val="0"/>
                              <w:adjustRightInd w:val="0"/>
                              <w:snapToGrid w:val="0"/>
                            </w:pPr>
                            <w:r>
                              <w:t>.</w:t>
                            </w:r>
                            <w:r w:rsidR="004B0134">
                              <w:t>8</w:t>
                            </w:r>
                          </w:p>
                        </w:tc>
                        <w:tc>
                          <w:tcPr>
                            <w:tcW w:w="1391" w:type="dxa"/>
                          </w:tcPr>
                          <w:p w14:paraId="75662C14" w14:textId="5E53E0FA" w:rsidR="00853D70" w:rsidRDefault="004B0134" w:rsidP="00A123CA">
                            <w:pPr>
                              <w:autoSpaceDE w:val="0"/>
                              <w:autoSpaceDN w:val="0"/>
                              <w:adjustRightInd w:val="0"/>
                              <w:snapToGrid w:val="0"/>
                            </w:pPr>
                            <w:r>
                              <w:t>65</w:t>
                            </w:r>
                            <w:r w:rsidR="00853D70">
                              <w:t>%</w:t>
                            </w:r>
                          </w:p>
                        </w:tc>
                        <w:tc>
                          <w:tcPr>
                            <w:tcW w:w="1984" w:type="dxa"/>
                          </w:tcPr>
                          <w:p w14:paraId="6BB5E1FD" w14:textId="52EACA22" w:rsidR="00853D70" w:rsidRDefault="00853D70" w:rsidP="00A123CA">
                            <w:pPr>
                              <w:autoSpaceDE w:val="0"/>
                              <w:autoSpaceDN w:val="0"/>
                              <w:adjustRightInd w:val="0"/>
                              <w:snapToGrid w:val="0"/>
                            </w:pPr>
                            <w:r>
                              <w:t>1</w:t>
                            </w:r>
                            <w:r w:rsidR="004B0134">
                              <w:t>057</w:t>
                            </w:r>
                          </w:p>
                        </w:tc>
                      </w:tr>
                      <w:tr w:rsidR="00853D70" w14:paraId="7F2E2E7A" w14:textId="77777777" w:rsidTr="00A123CA">
                        <w:trPr>
                          <w:trHeight w:val="350"/>
                        </w:trPr>
                        <w:tc>
                          <w:tcPr>
                            <w:tcW w:w="1669" w:type="dxa"/>
                          </w:tcPr>
                          <w:p w14:paraId="4364D336" w14:textId="14596919" w:rsidR="00853D70" w:rsidRDefault="00853D70" w:rsidP="00A123CA">
                            <w:pPr>
                              <w:autoSpaceDE w:val="0"/>
                              <w:autoSpaceDN w:val="0"/>
                              <w:adjustRightInd w:val="0"/>
                              <w:snapToGrid w:val="0"/>
                            </w:pPr>
                            <w:r>
                              <w:t>.</w:t>
                            </w:r>
                            <w:r w:rsidR="004B0134">
                              <w:t>75</w:t>
                            </w:r>
                          </w:p>
                        </w:tc>
                        <w:tc>
                          <w:tcPr>
                            <w:tcW w:w="1391" w:type="dxa"/>
                          </w:tcPr>
                          <w:p w14:paraId="0E07A9C5" w14:textId="4521A964" w:rsidR="00853D70" w:rsidRDefault="004B0134" w:rsidP="00A123CA">
                            <w:pPr>
                              <w:autoSpaceDE w:val="0"/>
                              <w:autoSpaceDN w:val="0"/>
                              <w:adjustRightInd w:val="0"/>
                              <w:snapToGrid w:val="0"/>
                            </w:pPr>
                            <w:r>
                              <w:t>57</w:t>
                            </w:r>
                            <w:r w:rsidR="00853D70">
                              <w:t>%</w:t>
                            </w:r>
                          </w:p>
                        </w:tc>
                        <w:tc>
                          <w:tcPr>
                            <w:tcW w:w="1984" w:type="dxa"/>
                          </w:tcPr>
                          <w:p w14:paraId="5708944D" w14:textId="376C3BD8" w:rsidR="00853D70" w:rsidRDefault="004B0134" w:rsidP="00A123CA">
                            <w:pPr>
                              <w:keepNext/>
                              <w:autoSpaceDE w:val="0"/>
                              <w:autoSpaceDN w:val="0"/>
                              <w:adjustRightInd w:val="0"/>
                              <w:snapToGrid w:val="0"/>
                            </w:pPr>
                            <w:r>
                              <w:t>1616</w:t>
                            </w:r>
                          </w:p>
                        </w:tc>
                      </w:tr>
                    </w:tbl>
                    <w:p w14:paraId="29B9FCBA" w14:textId="77777777" w:rsidR="00853D70" w:rsidRDefault="00853D70" w:rsidP="00853D70">
                      <w:pPr>
                        <w:jc w:val="both"/>
                      </w:pPr>
                    </w:p>
                  </w:txbxContent>
                </v:textbox>
              </v:shape>
            </w:pict>
          </mc:Fallback>
        </mc:AlternateContent>
      </w:r>
    </w:p>
    <w:p w14:paraId="4CF3A8FB" w14:textId="34173809" w:rsidR="00A123CA" w:rsidRDefault="00A123CA" w:rsidP="00A123CA">
      <w:pPr>
        <w:jc w:val="both"/>
      </w:pPr>
    </w:p>
    <w:p w14:paraId="79CD6EEF" w14:textId="4F59DEA0" w:rsidR="00853D70" w:rsidRDefault="00853D70" w:rsidP="00A123CA">
      <w:pPr>
        <w:jc w:val="both"/>
      </w:pPr>
    </w:p>
    <w:p w14:paraId="1662EB1F" w14:textId="6BE2C6A5" w:rsidR="00853D70" w:rsidRDefault="00853D70" w:rsidP="00A123CA">
      <w:pPr>
        <w:jc w:val="both"/>
      </w:pPr>
    </w:p>
    <w:p w14:paraId="75EBA598" w14:textId="7CD09096" w:rsidR="00853D70" w:rsidRDefault="00853D70" w:rsidP="00A123CA">
      <w:pPr>
        <w:jc w:val="both"/>
      </w:pPr>
    </w:p>
    <w:p w14:paraId="6847D0FD" w14:textId="2629558D" w:rsidR="00853D70" w:rsidRDefault="00853D70" w:rsidP="00A123CA">
      <w:pPr>
        <w:jc w:val="both"/>
      </w:pPr>
    </w:p>
    <w:p w14:paraId="1AC3BB52" w14:textId="61F5FBFF" w:rsidR="00853D70" w:rsidRDefault="00853D70" w:rsidP="00A123CA">
      <w:pPr>
        <w:jc w:val="both"/>
      </w:pPr>
    </w:p>
    <w:p w14:paraId="34D16338" w14:textId="5FD81F4D" w:rsidR="00853D70" w:rsidRDefault="00853D70" w:rsidP="00A123CA">
      <w:pPr>
        <w:jc w:val="both"/>
      </w:pPr>
    </w:p>
    <w:p w14:paraId="0135C383" w14:textId="069A39B5" w:rsidR="00853D70" w:rsidRDefault="00853D70" w:rsidP="00A123CA">
      <w:pPr>
        <w:jc w:val="both"/>
      </w:pPr>
    </w:p>
    <w:p w14:paraId="65A4824F" w14:textId="77777777" w:rsidR="00853D70" w:rsidRDefault="00853D70" w:rsidP="00A123CA">
      <w:pPr>
        <w:jc w:val="both"/>
      </w:pPr>
    </w:p>
    <w:p w14:paraId="6E42B296" w14:textId="0FCA0F45" w:rsidR="00853D70" w:rsidRDefault="00853D70" w:rsidP="00A123CA">
      <w:pPr>
        <w:jc w:val="both"/>
      </w:pPr>
    </w:p>
    <w:p w14:paraId="55B87766" w14:textId="20C959C6" w:rsidR="00853D70" w:rsidRDefault="00853D70" w:rsidP="00A123CA">
      <w:pPr>
        <w:jc w:val="both"/>
      </w:pPr>
    </w:p>
    <w:p w14:paraId="32071E22" w14:textId="127E79D0" w:rsidR="00A123CA" w:rsidRDefault="00A123CA" w:rsidP="00A123CA">
      <w:pPr>
        <w:jc w:val="both"/>
      </w:pPr>
    </w:p>
    <w:p w14:paraId="1913CC19" w14:textId="77777777" w:rsidR="00853D70" w:rsidRPr="009C1CB7" w:rsidRDefault="00853D70" w:rsidP="00A123CA">
      <w:pPr>
        <w:jc w:val="both"/>
      </w:pPr>
    </w:p>
    <w:p w14:paraId="61C6AB8C" w14:textId="402ADE67" w:rsidR="003F12A1" w:rsidRDefault="003F12A1" w:rsidP="003F12A1">
      <w:pPr>
        <w:pStyle w:val="Heading1"/>
      </w:pPr>
      <w:r>
        <w:t>Actuation and Remediation</w:t>
      </w:r>
      <w:bookmarkEnd w:id="17"/>
    </w:p>
    <w:p w14:paraId="1DAFFC78" w14:textId="77777777" w:rsidR="003F12A1" w:rsidRDefault="003F12A1" w:rsidP="003F12A1">
      <w:pPr>
        <w:pStyle w:val="Heading2"/>
      </w:pPr>
      <w:r>
        <w:t>Optimization Metrics</w:t>
      </w:r>
    </w:p>
    <w:p w14:paraId="23200EB4" w14:textId="458C62AB" w:rsidR="003F12A1" w:rsidRDefault="003F12A1" w:rsidP="00035C11">
      <w:pPr>
        <w:pStyle w:val="BodyText"/>
        <w:rPr>
          <w:lang w:val="en-US"/>
        </w:rPr>
      </w:pPr>
      <w:r w:rsidRPr="003C2C8F">
        <w:rPr>
          <w:lang w:val="en-US"/>
        </w:rPr>
        <w:t>When the user queries a particular company, our application returns one of three predictions: Acquirer, Target or No M&amp;A deals this year. We optimized for precision while taking</w:t>
      </w:r>
      <w:r>
        <w:rPr>
          <w:lang w:val="en-US"/>
        </w:rPr>
        <w:t xml:space="preserve"> </w:t>
      </w:r>
      <w:r w:rsidRPr="003C2C8F">
        <w:rPr>
          <w:lang w:val="en-US"/>
        </w:rPr>
        <w:t>into</w:t>
      </w:r>
      <w:r>
        <w:rPr>
          <w:lang w:val="en-US"/>
        </w:rPr>
        <w:t xml:space="preserve"> </w:t>
      </w:r>
      <w:r w:rsidRPr="003C2C8F">
        <w:rPr>
          <w:lang w:val="en-US"/>
        </w:rPr>
        <w:t>account sensitivity because</w:t>
      </w:r>
      <w:r>
        <w:rPr>
          <w:lang w:val="en-US"/>
        </w:rPr>
        <w:t>, to the typical user of our application, the downside of incorrectly</w:t>
      </w:r>
      <w:r w:rsidRPr="003C2C8F">
        <w:rPr>
          <w:lang w:val="en-US"/>
        </w:rPr>
        <w:t xml:space="preserve"> recommending a target is far higher than </w:t>
      </w:r>
      <w:r>
        <w:rPr>
          <w:lang w:val="en-US"/>
        </w:rPr>
        <w:t>incorrectly failing to recommend one. That is,</w:t>
      </w:r>
      <w:r w:rsidRPr="003C2C8F">
        <w:rPr>
          <w:lang w:val="en-US"/>
        </w:rPr>
        <w:t xml:space="preserve"> to an investor trading on our predictions a false positive may inflict a material loss, whereas a false negative is simply a missed opportunity conferring no financial loss</w:t>
      </w:r>
      <w:r>
        <w:rPr>
          <w:lang w:val="en-US"/>
        </w:rPr>
        <w:t>.</w:t>
      </w:r>
    </w:p>
    <w:p w14:paraId="65511C43" w14:textId="77777777" w:rsidR="00154998" w:rsidRPr="003C2C8F" w:rsidRDefault="00154998" w:rsidP="00154998">
      <w:pPr>
        <w:pStyle w:val="Heading2"/>
      </w:pPr>
      <w:r>
        <w:t>Use Case</w:t>
      </w:r>
    </w:p>
    <w:p w14:paraId="59239B6D" w14:textId="1383F0AD" w:rsidR="00576060" w:rsidRDefault="00154998" w:rsidP="00576060">
      <w:pPr>
        <w:pStyle w:val="BodyText"/>
        <w:rPr>
          <w:lang w:val="en-US"/>
        </w:rPr>
      </w:pPr>
      <w:r>
        <w:rPr>
          <w:lang w:val="en-US"/>
        </w:rPr>
        <w:t>Increasing our classification</w:t>
      </w:r>
      <w:r w:rsidRPr="003C2C8F">
        <w:rPr>
          <w:lang w:val="en-US"/>
        </w:rPr>
        <w:t xml:space="preserve"> threshold</w:t>
      </w:r>
      <w:r>
        <w:rPr>
          <w:lang w:val="en-US"/>
        </w:rPr>
        <w:t>, and thus our precision,</w:t>
      </w:r>
      <w:r w:rsidRPr="003C2C8F">
        <w:rPr>
          <w:lang w:val="en-US"/>
        </w:rPr>
        <w:t xml:space="preserve"> produce</w:t>
      </w:r>
      <w:r>
        <w:rPr>
          <w:lang w:val="en-US"/>
        </w:rPr>
        <w:t xml:space="preserve">s </w:t>
      </w:r>
      <w:r w:rsidRPr="003C2C8F">
        <w:rPr>
          <w:lang w:val="en-US"/>
        </w:rPr>
        <w:t>accurate results.</w:t>
      </w:r>
      <w:r>
        <w:rPr>
          <w:lang w:val="en-US"/>
        </w:rPr>
        <w:t xml:space="preserve"> </w:t>
      </w:r>
      <w:r w:rsidRPr="003C2C8F">
        <w:rPr>
          <w:lang w:val="en-US"/>
        </w:rPr>
        <w:t xml:space="preserve">Take, for example, the company Empire Resorts. Empire Resorts is a good </w:t>
      </w:r>
      <w:r w:rsidR="004B0134">
        <w:rPr>
          <w:lang w:val="en-US"/>
        </w:rPr>
        <w:t xml:space="preserve">use case </w:t>
      </w:r>
      <w:r>
        <w:rPr>
          <w:lang w:val="en-US"/>
        </w:rPr>
        <w:lastRenderedPageBreak/>
        <w:t xml:space="preserve">because </w:t>
      </w:r>
      <w:r w:rsidRPr="003C2C8F">
        <w:rPr>
          <w:lang w:val="en-US"/>
        </w:rPr>
        <w:t xml:space="preserve">it illustrates the importance and efficacy of clustering and classification approaches to predicting M&amp;A. </w:t>
      </w:r>
    </w:p>
    <w:p w14:paraId="373D4788" w14:textId="1C8EC403" w:rsidR="00576060" w:rsidRDefault="00576060" w:rsidP="000922CB">
      <w:pPr>
        <w:pStyle w:val="BodyText"/>
        <w:snapToGrid w:val="0"/>
        <w:ind w:firstLine="0"/>
        <w:jc w:val="center"/>
        <w:rPr>
          <w:lang w:val="en-US"/>
        </w:rPr>
      </w:pPr>
      <w:r>
        <w:rPr>
          <w:noProof/>
          <w:lang w:val="en-US"/>
        </w:rPr>
        <w:drawing>
          <wp:inline distT="0" distB="0" distL="0" distR="0" wp14:anchorId="2C027ADC" wp14:editId="68541694">
            <wp:extent cx="2842592" cy="2132087"/>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ecis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7368" cy="2158171"/>
                    </a:xfrm>
                    <a:prstGeom prst="rect">
                      <a:avLst/>
                    </a:prstGeom>
                  </pic:spPr>
                </pic:pic>
              </a:graphicData>
            </a:graphic>
          </wp:inline>
        </w:drawing>
      </w:r>
    </w:p>
    <w:p w14:paraId="0A7370CF" w14:textId="07E5F43E" w:rsidR="00576060" w:rsidRPr="00576060" w:rsidRDefault="00576060" w:rsidP="00576060">
      <w:pPr>
        <w:pStyle w:val="figurecaption"/>
      </w:pPr>
      <w:r>
        <w:t>Precision vs. threshold</w:t>
      </w:r>
    </w:p>
    <w:p w14:paraId="2CA2AED9" w14:textId="375D86FF" w:rsidR="00154998" w:rsidRDefault="00154998" w:rsidP="00154998">
      <w:pPr>
        <w:pStyle w:val="BodyText"/>
        <w:rPr>
          <w:lang w:val="en-US"/>
        </w:rPr>
      </w:pPr>
      <w:r w:rsidRPr="003C2C8F">
        <w:rPr>
          <w:lang w:val="en-US"/>
        </w:rPr>
        <w:t xml:space="preserve">Our program predicts that Empire Resorts would be a target company in 2019 </w:t>
      </w:r>
      <w:r w:rsidR="004B0134">
        <w:rPr>
          <w:lang w:val="en-US"/>
        </w:rPr>
        <w:t>with high probability</w:t>
      </w:r>
      <w:r w:rsidRPr="003C2C8F">
        <w:rPr>
          <w:lang w:val="en-US"/>
        </w:rPr>
        <w:t>. Recently, on August 7th, 2019, news broke that Empire Resorts would be acquired by Genting Group</w:t>
      </w:r>
      <w:r>
        <w:rPr>
          <w:lang w:val="en-US"/>
        </w:rPr>
        <w:t xml:space="preserve"> </w:t>
      </w:r>
      <w:r w:rsidR="003F54F1">
        <w:rPr>
          <w:lang w:val="en-US"/>
        </w:rPr>
        <w:fldChar w:fldCharType="begin"/>
      </w:r>
      <w:r w:rsidR="003F54F1">
        <w:rPr>
          <w:lang w:val="en-US"/>
        </w:rPr>
        <w:instrText xml:space="preserve"> REF _Ref17126485 \w \h </w:instrText>
      </w:r>
      <w:r w:rsidR="003F54F1">
        <w:rPr>
          <w:lang w:val="en-US"/>
        </w:rPr>
      </w:r>
      <w:r w:rsidR="003F54F1">
        <w:rPr>
          <w:lang w:val="en-US"/>
        </w:rPr>
        <w:fldChar w:fldCharType="separate"/>
      </w:r>
      <w:r w:rsidR="000F0A6A">
        <w:rPr>
          <w:lang w:val="en-US"/>
        </w:rPr>
        <w:t>[9]</w:t>
      </w:r>
      <w:r w:rsidR="003F54F1">
        <w:rPr>
          <w:lang w:val="en-US"/>
        </w:rPr>
        <w:fldChar w:fldCharType="end"/>
      </w:r>
      <w:bookmarkStart w:id="22" w:name="_GoBack"/>
      <w:bookmarkEnd w:id="22"/>
      <w:r w:rsidRPr="003C2C8F">
        <w:rPr>
          <w:lang w:val="en-US"/>
        </w:rPr>
        <w:t>. Looking more into the context of this acquisition, we can see that a big reason for this acquisition is that Empire Resorts is considering filing Chapter 11 bankruptcy</w:t>
      </w:r>
      <w:r>
        <w:rPr>
          <w:lang w:val="en-US"/>
        </w:rPr>
        <w:t xml:space="preserve"> </w:t>
      </w:r>
      <w:r w:rsidR="003F54F1">
        <w:rPr>
          <w:lang w:val="en-US"/>
        </w:rPr>
        <w:fldChar w:fldCharType="begin"/>
      </w:r>
      <w:r w:rsidR="003F54F1">
        <w:rPr>
          <w:lang w:val="en-US"/>
        </w:rPr>
        <w:instrText xml:space="preserve"> REF _Ref17126498 \w \h </w:instrText>
      </w:r>
      <w:r w:rsidR="003F54F1">
        <w:rPr>
          <w:lang w:val="en-US"/>
        </w:rPr>
      </w:r>
      <w:r w:rsidR="003F54F1">
        <w:rPr>
          <w:lang w:val="en-US"/>
        </w:rPr>
        <w:fldChar w:fldCharType="separate"/>
      </w:r>
      <w:r w:rsidR="000F0A6A">
        <w:rPr>
          <w:lang w:val="en-US"/>
        </w:rPr>
        <w:t>[10]</w:t>
      </w:r>
      <w:r w:rsidR="003F54F1">
        <w:rPr>
          <w:lang w:val="en-US"/>
        </w:rPr>
        <w:fldChar w:fldCharType="end"/>
      </w:r>
      <w:r w:rsidRPr="003C2C8F">
        <w:rPr>
          <w:lang w:val="en-US"/>
        </w:rPr>
        <w:t xml:space="preserve">. Recall that we previously revealed that clusters of target companies tend to contain much more negative words than that of acquirers. In fact, in our application, the words “undercapitalized”, “banking” and “risk” were among the most indicative words of a target company. Thus, this example illustrates how our application can successfully inform investors of upcoming M&amp;A activity. </w:t>
      </w:r>
    </w:p>
    <w:p w14:paraId="781A7F17" w14:textId="77777777" w:rsidR="00154998" w:rsidRPr="003C2C8F" w:rsidRDefault="00154998" w:rsidP="00154998">
      <w:pPr>
        <w:pStyle w:val="Heading2"/>
      </w:pPr>
      <w:r>
        <w:t>Limitations</w:t>
      </w:r>
    </w:p>
    <w:p w14:paraId="1F0048D7" w14:textId="0759F41E" w:rsidR="003F12A1" w:rsidRPr="00A25775" w:rsidRDefault="00154998" w:rsidP="00A25775">
      <w:pPr>
        <w:pStyle w:val="BodyText"/>
      </w:pPr>
      <w:r w:rsidRPr="003C2C8F">
        <w:t xml:space="preserve">That said, we would still recommend that investors perform their due diligence when it comes to creating an investment strategy around M&amp;A activity. Finance trends are fickle, and just because a pattern exists now does not mean that it will continue to exist in the future. Hence, we do not explicitly state an action that the investor should take. </w:t>
      </w:r>
      <w:r>
        <w:t xml:space="preserve">Our application is likely best used to inform areas of further inquiry to a domain expert, who then can make </w:t>
      </w:r>
      <w:r w:rsidRPr="003C2C8F">
        <w:t>an informed financial decision.</w:t>
      </w:r>
    </w:p>
    <w:p w14:paraId="68F72EDA" w14:textId="77777777" w:rsidR="00A25775" w:rsidRDefault="00A25775" w:rsidP="00A25775">
      <w:pPr>
        <w:pStyle w:val="Heading1"/>
      </w:pPr>
      <w:r>
        <w:t>Conclusion</w:t>
      </w:r>
    </w:p>
    <w:p w14:paraId="6DCD5DB9" w14:textId="77777777" w:rsidR="00A25775" w:rsidRPr="00FF5C14" w:rsidRDefault="00A25775" w:rsidP="00A25775">
      <w:pPr>
        <w:pStyle w:val="BodyText"/>
      </w:pPr>
      <w:r w:rsidRPr="00FF5C14">
        <w:t>Mergers and acquisitions are an integral part of the financial ecosystem and they effect nearly all stakeholders of participating companies. As such, a lot of effort has gone into trying to predict when these deals are likely to transpire. Our results show that a good amount of actionable information about these deals can be extracted from a firm’s annual Form 10-K SEC filings.</w:t>
      </w:r>
    </w:p>
    <w:p w14:paraId="7FBFF1BC" w14:textId="77777777" w:rsidR="00393D66" w:rsidRDefault="00A25775" w:rsidP="00A25775">
      <w:pPr>
        <w:pStyle w:val="BodyText"/>
      </w:pPr>
      <w:r w:rsidRPr="00FF5C14">
        <w:t>We found that the reports of targeted companies tend to cluster into a smaller number of groups than acquirers, indicating that target companies tend to share similar features.</w:t>
      </w:r>
    </w:p>
    <w:p w14:paraId="7A917E0F" w14:textId="1F2C40D5" w:rsidR="00A25775" w:rsidRPr="00393D66" w:rsidRDefault="00A25775" w:rsidP="00A25775">
      <w:pPr>
        <w:pStyle w:val="BodyText"/>
      </w:pPr>
      <w:r w:rsidRPr="00393D66">
        <w:t>Additionally, an LDA analysis found that the texts of targets tend to have a higher rate of negative terms, implying a certain level of distress that is indicative of a forthcoming acquisition.</w:t>
      </w:r>
    </w:p>
    <w:p w14:paraId="74D0043F" w14:textId="1903E59C" w:rsidR="00035C11" w:rsidRDefault="00A25775" w:rsidP="00035C11">
      <w:pPr>
        <w:pStyle w:val="BodyText"/>
      </w:pPr>
      <w:r w:rsidRPr="00FF5C14">
        <w:t>Finally, our classification model produced precision rates of 8% for targets and 79% for acquirers. This suggests M&amp;A deals can be forecasted with some degree of certainty and presents an opportunity for investors to profit off this information. In the aim of making our results accessible, we developed an application that allows users to easily visualize and query our predictions.</w:t>
      </w:r>
    </w:p>
    <w:p w14:paraId="6B3FD594" w14:textId="77777777" w:rsidR="00035C11" w:rsidRDefault="00035C11" w:rsidP="00035C11">
      <w:pPr>
        <w:pStyle w:val="Heading1"/>
      </w:pPr>
      <w:r>
        <w:t>Future Work</w:t>
      </w:r>
    </w:p>
    <w:p w14:paraId="0AF16FCD" w14:textId="77777777" w:rsidR="00035C11" w:rsidRPr="00897E40" w:rsidRDefault="00035C11" w:rsidP="00035C11">
      <w:pPr>
        <w:pStyle w:val="BodyText"/>
      </w:pPr>
      <w:r>
        <w:rPr>
          <w:i/>
          <w:iCs/>
          <w:lang w:val="en-US"/>
        </w:rPr>
        <w:t xml:space="preserve">1) Factoring in sentiment into our classifier: </w:t>
      </w:r>
      <w:r w:rsidRPr="00FF5C14">
        <w:t>As it stands, our program relies on two distinct approaches with the classifier and clustering models. While this has been perfectly functional in producing our desired results, we believe it would strengthen our model if we can somehow combine the two models such as through factoring in sentiment from the clusters as a variable in our classifier model. Doing so would enable us to better quantify the impact of negative terms and potentially add to the predictability of our model.</w:t>
      </w:r>
    </w:p>
    <w:p w14:paraId="6B5AC7A3" w14:textId="77777777" w:rsidR="00035C11" w:rsidRPr="00000AF7" w:rsidRDefault="00035C11" w:rsidP="00035C11">
      <w:pPr>
        <w:autoSpaceDE w:val="0"/>
        <w:autoSpaceDN w:val="0"/>
        <w:adjustRightInd w:val="0"/>
        <w:ind w:firstLine="288"/>
        <w:jc w:val="both"/>
      </w:pPr>
      <w:r w:rsidRPr="004B0CE9">
        <w:rPr>
          <w:i/>
          <w:iCs/>
        </w:rPr>
        <w:t xml:space="preserve">2) </w:t>
      </w:r>
      <w:r>
        <w:rPr>
          <w:i/>
          <w:iCs/>
        </w:rPr>
        <w:t xml:space="preserve">Deep Learning: </w:t>
      </w:r>
      <w:r w:rsidRPr="00FF5C14">
        <w:rPr>
          <w:rStyle w:val="BodyTextChar"/>
        </w:rPr>
        <w:t>It would be interesting to test the performance of a transfer learning approach. We could take a neural network pre-trained on a large corpus of English text, say Wikipedia. Then we could train it further on 10-K reports and see if it outperforms our logistic regression model.</w:t>
      </w:r>
    </w:p>
    <w:p w14:paraId="14A9B2F3" w14:textId="77777777" w:rsidR="00035C11" w:rsidRDefault="00035C11" w:rsidP="00035C11">
      <w:pPr>
        <w:pStyle w:val="Heading5"/>
      </w:pPr>
      <w:r w:rsidRPr="005B520E">
        <w:t>Acknowledgment</w:t>
      </w:r>
    </w:p>
    <w:p w14:paraId="10A66F0F" w14:textId="03AF6FD9" w:rsidR="00035C11" w:rsidRPr="00035C11" w:rsidRDefault="00035C11" w:rsidP="00035C11">
      <w:pPr>
        <w:pStyle w:val="BodyText"/>
      </w:pPr>
      <w:r w:rsidRPr="00FF5C14">
        <w:t>We would like to thank Wensheng Deng and the NYU High Performance Computing team for their assistance with questions regarding the cluster. We also thank Cloudera for providing the Apache Hadoop and Apache Spark distribution</w:t>
      </w:r>
      <w:r>
        <w:rPr>
          <w:lang w:val="en-US"/>
        </w:rPr>
        <w:t xml:space="preserve"> (CDH)</w:t>
      </w:r>
      <w:r w:rsidRPr="00FF5C14">
        <w:t xml:space="preserve"> through the Cloudera Academic Partnership.</w:t>
      </w:r>
    </w:p>
    <w:p w14:paraId="5BFF3A89" w14:textId="77777777" w:rsidR="00035C11" w:rsidRDefault="00035C11" w:rsidP="00035C11">
      <w:pPr>
        <w:pStyle w:val="Heading5"/>
      </w:pPr>
      <w:r w:rsidRPr="005B520E">
        <w:t>References</w:t>
      </w:r>
    </w:p>
    <w:p w14:paraId="69757A6D" w14:textId="16C4F60F" w:rsidR="00035C11" w:rsidRDefault="002B25DA" w:rsidP="00035C11">
      <w:pPr>
        <w:pStyle w:val="references"/>
        <w:ind w:left="354" w:hanging="354"/>
      </w:pPr>
      <w:bookmarkStart w:id="23" w:name="_Ref17125935"/>
      <w:r>
        <w:t>B.</w:t>
      </w:r>
      <w:r w:rsidR="00035C11" w:rsidRPr="007E773D">
        <w:t xml:space="preserve"> Routledge, </w:t>
      </w:r>
      <w:r>
        <w:t>S.</w:t>
      </w:r>
      <w:r w:rsidR="00035C11" w:rsidRPr="007E773D">
        <w:t xml:space="preserve"> Sacchetto</w:t>
      </w:r>
      <w:r>
        <w:t>,</w:t>
      </w:r>
      <w:r w:rsidR="00035C11" w:rsidRPr="007E773D">
        <w:t xml:space="preserve"> and </w:t>
      </w:r>
      <w:r>
        <w:t>N.</w:t>
      </w:r>
      <w:r w:rsidR="00035C11" w:rsidRPr="007E773D">
        <w:t xml:space="preserve"> Smith</w:t>
      </w:r>
      <w:r>
        <w:t>,</w:t>
      </w:r>
      <w:r w:rsidR="00035C11" w:rsidRPr="007E773D">
        <w:t xml:space="preserve"> “Predicting Merger Targets and Acquirers </w:t>
      </w:r>
      <w:r w:rsidR="00035C11" w:rsidRPr="003F1607">
        <w:rPr>
          <w:color w:val="000000" w:themeColor="text1"/>
        </w:rPr>
        <w:t>from Text</w:t>
      </w:r>
      <w:r w:rsidRPr="003F1607">
        <w:rPr>
          <w:color w:val="000000" w:themeColor="text1"/>
        </w:rPr>
        <w:t>,</w:t>
      </w:r>
      <w:r w:rsidR="00035C11" w:rsidRPr="003F1607">
        <w:rPr>
          <w:color w:val="000000" w:themeColor="text1"/>
        </w:rPr>
        <w:t>”</w:t>
      </w:r>
      <w:bookmarkEnd w:id="23"/>
      <w:r w:rsidR="003F1607" w:rsidRPr="003F1607">
        <w:rPr>
          <w:color w:val="000000" w:themeColor="text1"/>
        </w:rPr>
        <w:t xml:space="preserve"> 2013.</w:t>
      </w:r>
    </w:p>
    <w:p w14:paraId="5AE68D93" w14:textId="51209463" w:rsidR="00035C11" w:rsidRPr="000E34D5" w:rsidRDefault="002B25DA" w:rsidP="00035C11">
      <w:pPr>
        <w:pStyle w:val="references"/>
        <w:ind w:left="354" w:hanging="354"/>
      </w:pPr>
      <w:bookmarkStart w:id="24" w:name="_Ref17126065"/>
      <w:r>
        <w:rPr>
          <w:color w:val="000000"/>
        </w:rPr>
        <w:t>P.</w:t>
      </w:r>
      <w:r w:rsidR="00035C11">
        <w:rPr>
          <w:color w:val="000000"/>
        </w:rPr>
        <w:t xml:space="preserve"> Barnes</w:t>
      </w:r>
      <w:r>
        <w:rPr>
          <w:color w:val="000000"/>
        </w:rPr>
        <w:t>,</w:t>
      </w:r>
      <w:r w:rsidR="00035C11">
        <w:rPr>
          <w:color w:val="000000"/>
        </w:rPr>
        <w:t xml:space="preserve"> “Can Takeover Targets be Identified by Statistical Techniques?: Some UK Evidence</w:t>
      </w:r>
      <w:r>
        <w:rPr>
          <w:color w:val="000000"/>
        </w:rPr>
        <w:t>,</w:t>
      </w:r>
      <w:r w:rsidR="00035C11">
        <w:rPr>
          <w:color w:val="000000"/>
        </w:rPr>
        <w:t xml:space="preserve">” </w:t>
      </w:r>
      <w:r w:rsidR="00035C11">
        <w:rPr>
          <w:i/>
          <w:color w:val="000000"/>
        </w:rPr>
        <w:t>Journal of the Royal Statistical Society</w:t>
      </w:r>
      <w:r>
        <w:rPr>
          <w:i/>
          <w:color w:val="000000"/>
        </w:rPr>
        <w:t>,</w:t>
      </w:r>
      <w:r w:rsidR="00035C11">
        <w:rPr>
          <w:color w:val="000000"/>
        </w:rPr>
        <w:t xml:space="preserve"> 1998</w:t>
      </w:r>
      <w:bookmarkEnd w:id="24"/>
      <w:r>
        <w:rPr>
          <w:color w:val="000000"/>
        </w:rPr>
        <w:t>.</w:t>
      </w:r>
    </w:p>
    <w:p w14:paraId="59D22268" w14:textId="3000CAEF" w:rsidR="00035C11" w:rsidRDefault="002B25DA" w:rsidP="00035C11">
      <w:pPr>
        <w:pStyle w:val="references"/>
      </w:pPr>
      <w:bookmarkStart w:id="25" w:name="_Ref17126117"/>
      <w:r>
        <w:t>P.</w:t>
      </w:r>
      <w:r w:rsidR="00035C11">
        <w:t xml:space="preserve"> Morgan</w:t>
      </w:r>
      <w:r>
        <w:t>,</w:t>
      </w:r>
      <w:r w:rsidR="00035C11">
        <w:t xml:space="preserve"> “Predictive Power? Textual Analysis in Mergers &amp; Acquisitions</w:t>
      </w:r>
      <w:r>
        <w:t>,</w:t>
      </w:r>
      <w:r w:rsidR="00035C11">
        <w:t>”</w:t>
      </w:r>
      <w:r>
        <w:t xml:space="preserve"> </w:t>
      </w:r>
      <w:r w:rsidR="00B309BC">
        <w:softHyphen/>
      </w:r>
      <w:r w:rsidR="00035C11">
        <w:t>2018</w:t>
      </w:r>
      <w:bookmarkEnd w:id="25"/>
      <w:r>
        <w:t>.</w:t>
      </w:r>
    </w:p>
    <w:p w14:paraId="6D7EE019" w14:textId="0F0F582A" w:rsidR="00035C11" w:rsidRDefault="002B25DA" w:rsidP="00035C11">
      <w:pPr>
        <w:pStyle w:val="references"/>
      </w:pPr>
      <w:bookmarkStart w:id="26" w:name="_Ref17126079"/>
      <w:r>
        <w:t>G.</w:t>
      </w:r>
      <w:r w:rsidR="00035C11">
        <w:t xml:space="preserve"> Xiang, </w:t>
      </w:r>
      <w:r>
        <w:t>Z.</w:t>
      </w:r>
      <w:r w:rsidR="00035C11">
        <w:t xml:space="preserve"> Zheng, </w:t>
      </w:r>
      <w:r>
        <w:t>M.</w:t>
      </w:r>
      <w:r w:rsidR="00035C11">
        <w:t xml:space="preserve"> Wen, </w:t>
      </w:r>
      <w:r>
        <w:t>J.</w:t>
      </w:r>
      <w:r w:rsidR="00035C11">
        <w:t xml:space="preserve"> Hong, </w:t>
      </w:r>
      <w:r>
        <w:t>C.</w:t>
      </w:r>
      <w:r w:rsidR="00035C11">
        <w:t xml:space="preserve"> Rose</w:t>
      </w:r>
      <w:r>
        <w:t>,</w:t>
      </w:r>
      <w:r w:rsidR="00035C11">
        <w:t xml:space="preserve"> and </w:t>
      </w:r>
      <w:r>
        <w:t>C.</w:t>
      </w:r>
      <w:r w:rsidR="00035C11">
        <w:t xml:space="preserve"> Liu</w:t>
      </w:r>
      <w:r>
        <w:t>,</w:t>
      </w:r>
      <w:r w:rsidR="00035C11">
        <w:t xml:space="preserve"> “A Supervised Approach to Predict Company Acquisition with Factual and Topic Features Using Profiles and News Articles on TechCrunch</w:t>
      </w:r>
      <w:r>
        <w:t>,</w:t>
      </w:r>
      <w:r w:rsidR="00035C11">
        <w:t>”</w:t>
      </w:r>
      <w:bookmarkEnd w:id="26"/>
      <w:r>
        <w:t xml:space="preserve"> </w:t>
      </w:r>
      <w:r w:rsidR="00160AF5">
        <w:t>ICWSM, 2012.</w:t>
      </w:r>
    </w:p>
    <w:p w14:paraId="376803A3" w14:textId="34A398B2" w:rsidR="00035C11" w:rsidRDefault="002B25DA" w:rsidP="00035C11">
      <w:pPr>
        <w:pStyle w:val="references"/>
      </w:pPr>
      <w:bookmarkStart w:id="27" w:name="_Ref17125812"/>
      <w:r>
        <w:t>D.</w:t>
      </w:r>
      <w:r w:rsidR="00035C11">
        <w:t xml:space="preserve"> Blei, </w:t>
      </w:r>
      <w:r>
        <w:t>A.</w:t>
      </w:r>
      <w:r w:rsidR="00035C11">
        <w:t xml:space="preserve"> Ng, </w:t>
      </w:r>
      <w:r>
        <w:t>and M.</w:t>
      </w:r>
      <w:r w:rsidR="00035C11">
        <w:t xml:space="preserve"> Jordan</w:t>
      </w:r>
      <w:r>
        <w:t>,</w:t>
      </w:r>
      <w:r w:rsidR="00035C11">
        <w:t xml:space="preserve"> “Latent Dirichlet Allocation</w:t>
      </w:r>
      <w:r>
        <w:t>,</w:t>
      </w:r>
      <w:r w:rsidR="00035C11">
        <w:t>”</w:t>
      </w:r>
      <w:bookmarkEnd w:id="27"/>
      <w:r>
        <w:t xml:space="preserve"> </w:t>
      </w:r>
      <w:r w:rsidR="00556DB2">
        <w:t xml:space="preserve">Journal of Machine Learning Research, </w:t>
      </w:r>
      <w:r w:rsidR="00556DB2" w:rsidRPr="00A40B11">
        <w:t>3 (2003) 993-1022</w:t>
      </w:r>
      <w:r w:rsidR="00556DB2">
        <w:t>, 2003.</w:t>
      </w:r>
    </w:p>
    <w:p w14:paraId="2C605510" w14:textId="20AC21E2" w:rsidR="00035C11" w:rsidRDefault="002B25DA" w:rsidP="00035C11">
      <w:pPr>
        <w:pStyle w:val="references"/>
      </w:pPr>
      <w:bookmarkStart w:id="28" w:name="_Ref17126212"/>
      <w:bookmarkStart w:id="29" w:name="_Ref17133472"/>
      <w:r>
        <w:t>K.</w:t>
      </w:r>
      <w:r w:rsidR="00035C11">
        <w:t xml:space="preserve"> Palepu</w:t>
      </w:r>
      <w:r>
        <w:t>,</w:t>
      </w:r>
      <w:r w:rsidR="00035C11">
        <w:t xml:space="preserve"> “Predicting takeover targets: A methodological and empirical analysis</w:t>
      </w:r>
      <w:bookmarkEnd w:id="28"/>
      <w:r>
        <w:t xml:space="preserve">,” </w:t>
      </w:r>
      <w:bookmarkEnd w:id="29"/>
      <w:r w:rsidR="00556DB2">
        <w:t xml:space="preserve">Journal of Accounting and Economics, </w:t>
      </w:r>
      <w:r w:rsidR="00556DB2" w:rsidRPr="00A40B11">
        <w:t>Volume 8, Issue 1, Pages 3-35</w:t>
      </w:r>
      <w:r w:rsidR="00556DB2">
        <w:t>, March 1986.</w:t>
      </w:r>
    </w:p>
    <w:p w14:paraId="06AC2048" w14:textId="35A9225F" w:rsidR="00035C11" w:rsidRDefault="002B25DA" w:rsidP="00035C11">
      <w:pPr>
        <w:pStyle w:val="references"/>
      </w:pPr>
      <w:bookmarkStart w:id="30" w:name="_Ref17126142"/>
      <w:r>
        <w:t>M.</w:t>
      </w:r>
      <w:r w:rsidR="00035C11">
        <w:t xml:space="preserve"> Martnova</w:t>
      </w:r>
      <w:r>
        <w:t xml:space="preserve"> and</w:t>
      </w:r>
      <w:r w:rsidR="00035C11">
        <w:t xml:space="preserve"> </w:t>
      </w:r>
      <w:r>
        <w:t>L.</w:t>
      </w:r>
      <w:r w:rsidR="00035C11">
        <w:t xml:space="preserve"> Renneboog</w:t>
      </w:r>
      <w:r>
        <w:t>,</w:t>
      </w:r>
      <w:r w:rsidR="00035C11">
        <w:t xml:space="preserve"> “A Century of Corporate Takeovers: What Have We Learned and Where Do We Stand?”</w:t>
      </w:r>
      <w:bookmarkEnd w:id="30"/>
      <w:r>
        <w:t xml:space="preserve"> </w:t>
      </w:r>
      <w:r w:rsidR="00556DB2">
        <w:t xml:space="preserve">Journal of Banking and Finance, </w:t>
      </w:r>
      <w:r w:rsidR="00556DB2" w:rsidRPr="00AD3F96">
        <w:t>Volume 32, Issue 10, Pages 2148-2177</w:t>
      </w:r>
      <w:r w:rsidR="00556DB2">
        <w:t>,  October 2008.</w:t>
      </w:r>
    </w:p>
    <w:p w14:paraId="4339F331" w14:textId="294EF8CA" w:rsidR="00035C11" w:rsidRDefault="002B25DA" w:rsidP="00035C11">
      <w:pPr>
        <w:pStyle w:val="references"/>
      </w:pPr>
      <w:bookmarkStart w:id="31" w:name="_Ref17126129"/>
      <w:r>
        <w:t>A.</w:t>
      </w:r>
      <w:r w:rsidR="00035C11">
        <w:t xml:space="preserve"> Adelaja, </w:t>
      </w:r>
      <w:r>
        <w:t>R.</w:t>
      </w:r>
      <w:r w:rsidR="00035C11">
        <w:t xml:space="preserve"> Nayga</w:t>
      </w:r>
      <w:r>
        <w:t xml:space="preserve"> </w:t>
      </w:r>
      <w:r w:rsidR="00035C11">
        <w:t xml:space="preserve">Jr., </w:t>
      </w:r>
      <w:r>
        <w:t>and Z.</w:t>
      </w:r>
      <w:r w:rsidR="00035C11">
        <w:t xml:space="preserve"> Farooq</w:t>
      </w:r>
      <w:r>
        <w:t>,</w:t>
      </w:r>
      <w:r w:rsidR="00035C11">
        <w:t xml:space="preserve"> “Predicting Mergers and Acquisitions in the Food Industry</w:t>
      </w:r>
      <w:r>
        <w:t>,</w:t>
      </w:r>
      <w:r w:rsidR="00035C11">
        <w:t>”</w:t>
      </w:r>
      <w:bookmarkEnd w:id="31"/>
      <w:r>
        <w:t xml:space="preserve"> </w:t>
      </w:r>
      <w:r w:rsidR="00556DB2">
        <w:t>Wiley, March 1999.</w:t>
      </w:r>
    </w:p>
    <w:p w14:paraId="21338515" w14:textId="0689F648" w:rsidR="00035C11" w:rsidRDefault="00035C11" w:rsidP="00035C11">
      <w:pPr>
        <w:pStyle w:val="references"/>
      </w:pPr>
      <w:bookmarkStart w:id="32" w:name="_Ref17126485"/>
      <w:r>
        <w:t>Newsdesk</w:t>
      </w:r>
      <w:r w:rsidR="002B25DA">
        <w:t>,</w:t>
      </w:r>
      <w:r>
        <w:t xml:space="preserve"> “Genting Malaysia to form part of new merged entity taking full ownership of New York’s Empire Resorts</w:t>
      </w:r>
      <w:r w:rsidR="002B25DA">
        <w:t>,</w:t>
      </w:r>
      <w:r>
        <w:t>”</w:t>
      </w:r>
      <w:bookmarkEnd w:id="32"/>
      <w:r w:rsidR="002B25DA">
        <w:t xml:space="preserve"> </w:t>
      </w:r>
      <w:r w:rsidR="00F417DF">
        <w:t>August 2019.</w:t>
      </w:r>
    </w:p>
    <w:p w14:paraId="49157584" w14:textId="2F60A928" w:rsidR="00882F25" w:rsidRDefault="00035C11" w:rsidP="00882F25">
      <w:pPr>
        <w:pStyle w:val="references"/>
      </w:pPr>
      <w:bookmarkStart w:id="33" w:name="_Ref17126498"/>
      <w:r>
        <w:t>Mid Hudson News</w:t>
      </w:r>
      <w:r w:rsidR="002B25DA">
        <w:t>,</w:t>
      </w:r>
      <w:r>
        <w:t xml:space="preserve"> “Empire Resorts considers filing Chapter 11 bankruptcy</w:t>
      </w:r>
      <w:r w:rsidR="002B25DA">
        <w:t>,</w:t>
      </w:r>
      <w:r>
        <w:t>”</w:t>
      </w:r>
      <w:bookmarkEnd w:id="33"/>
      <w:r w:rsidR="002B25DA">
        <w:t xml:space="preserve"> </w:t>
      </w:r>
      <w:r w:rsidR="00F417DF">
        <w:t>August 2019.</w:t>
      </w:r>
    </w:p>
    <w:p w14:paraId="54F6D297" w14:textId="1BF9CF90" w:rsidR="00035C11" w:rsidRDefault="00035C11" w:rsidP="00882F25">
      <w:pPr>
        <w:pStyle w:val="references"/>
      </w:pPr>
      <w:bookmarkStart w:id="34" w:name="_Ref17126197"/>
      <w:r>
        <w:t>Duff &amp; Phelps</w:t>
      </w:r>
      <w:r w:rsidR="002B25DA">
        <w:t>,</w:t>
      </w:r>
      <w:r>
        <w:t xml:space="preserve"> “Food and Beverage M&amp;A Landscape</w:t>
      </w:r>
      <w:r w:rsidR="002B25DA">
        <w:t>,</w:t>
      </w:r>
      <w:r>
        <w:t>”</w:t>
      </w:r>
      <w:r w:rsidR="00D20018">
        <w:t xml:space="preserve"> </w:t>
      </w:r>
      <w:r>
        <w:t>2018</w:t>
      </w:r>
      <w:bookmarkEnd w:id="34"/>
      <w:r w:rsidR="002B25DA">
        <w:t>.</w:t>
      </w:r>
    </w:p>
    <w:p w14:paraId="03753C92" w14:textId="17831F6D" w:rsidR="00A1768C" w:rsidRPr="00882F25" w:rsidRDefault="00A1768C" w:rsidP="00A1768C">
      <w:pPr>
        <w:pStyle w:val="references"/>
        <w:sectPr w:rsidR="00A1768C" w:rsidRPr="00882F25" w:rsidSect="003657DE">
          <w:type w:val="continuous"/>
          <w:pgSz w:w="12240" w:h="15840" w:code="1"/>
          <w:pgMar w:top="1080" w:right="907" w:bottom="1440" w:left="907" w:header="720" w:footer="720" w:gutter="0"/>
          <w:cols w:num="2" w:space="360"/>
          <w:docGrid w:linePitch="360"/>
        </w:sectPr>
      </w:pPr>
      <w:bookmarkStart w:id="35" w:name="_Ref17129056"/>
      <w:r w:rsidRPr="00A1768C">
        <w:t>Bloomberg L.P</w:t>
      </w:r>
      <w:r>
        <w:t xml:space="preserve">, </w:t>
      </w:r>
      <w:r w:rsidRPr="00A1768C">
        <w:t>Mergers and acquisitions data. Retrieved from Bloomberg M&amp;A database</w:t>
      </w:r>
      <w:r>
        <w:t>, 2019</w:t>
      </w:r>
      <w:bookmarkEnd w:id="35"/>
    </w:p>
    <w:p w14:paraId="73C6BE7E" w14:textId="71CB6BFC" w:rsidR="003F12A1" w:rsidRPr="003F12A1" w:rsidRDefault="003F12A1" w:rsidP="000922CB">
      <w:pPr>
        <w:pStyle w:val="BodyText"/>
        <w:ind w:firstLine="0"/>
        <w:rPr>
          <w:lang w:val="en-US"/>
        </w:rPr>
        <w:sectPr w:rsidR="003F12A1" w:rsidRPr="003F12A1" w:rsidSect="003657DE">
          <w:type w:val="continuous"/>
          <w:pgSz w:w="12240" w:h="15840" w:code="1"/>
          <w:pgMar w:top="1080" w:right="907" w:bottom="1440" w:left="907" w:header="720" w:footer="720" w:gutter="0"/>
          <w:cols w:num="2" w:space="360"/>
          <w:docGrid w:linePitch="360"/>
        </w:sectPr>
      </w:pPr>
    </w:p>
    <w:p w14:paraId="4F8BA070" w14:textId="4421F123" w:rsidR="00853CCE" w:rsidRPr="00042480" w:rsidRDefault="00853CCE" w:rsidP="00A73150">
      <w:pPr>
        <w:jc w:val="left"/>
      </w:pPr>
    </w:p>
    <w:sectPr w:rsidR="00853CCE" w:rsidRPr="00042480" w:rsidSect="00853CCE">
      <w:type w:val="continuous"/>
      <w:pgSz w:w="12240" w:h="15840" w:code="1"/>
      <w:pgMar w:top="1080" w:right="893" w:bottom="1440" w:left="893"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BDA7D" w14:textId="77777777" w:rsidR="00985CCE" w:rsidRDefault="00985CCE" w:rsidP="001A3B3D">
      <w:r>
        <w:separator/>
      </w:r>
    </w:p>
  </w:endnote>
  <w:endnote w:type="continuationSeparator" w:id="0">
    <w:p w14:paraId="0574579F" w14:textId="77777777" w:rsidR="00985CCE" w:rsidRDefault="00985CCE" w:rsidP="001A3B3D">
      <w:r>
        <w:continuationSeparator/>
      </w:r>
    </w:p>
  </w:endnote>
  <w:endnote w:type="continuationNotice" w:id="1">
    <w:p w14:paraId="76E1A7E2" w14:textId="77777777" w:rsidR="00985CCE" w:rsidRDefault="00985C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ppleSystemUIFont">
    <w:altName w:val="Calibri"/>
    <w:panose1 w:val="020B0604020202020204"/>
    <w:charset w:val="00"/>
    <w:family w:val="auto"/>
    <w:notTrueType/>
    <w:pitch w:val="default"/>
    <w:sig w:usb0="00000003" w:usb1="00000000" w:usb2="00000000" w:usb3="00000000" w:csb0="00000001" w:csb1="00000000"/>
  </w:font>
  <w:font w:name="-webkit-standard">
    <w:altName w:val="Cambria"/>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0DEF5" w14:textId="24A5906C" w:rsidR="00C240D9" w:rsidRPr="006F6D3D" w:rsidRDefault="00C240D9" w:rsidP="0056610F">
    <w:pPr>
      <w:pStyle w:val="Footer"/>
      <w:jc w:val="left"/>
      <w:rPr>
        <w:sz w:val="16"/>
        <w:szCs w:val="16"/>
      </w:rPr>
    </w:pPr>
    <w:r w:rsidRPr="006F6D3D">
      <w:rPr>
        <w:sz w:val="16"/>
        <w:szCs w:val="16"/>
      </w:rPr>
      <w:t>XXX-X-XXXX-XXXX-X/XX/$XX.00 ©20</w:t>
    </w:r>
    <w:r>
      <w:rPr>
        <w:sz w:val="16"/>
        <w:szCs w:val="16"/>
      </w:rPr>
      <w:t>19</w:t>
    </w:r>
    <w:r w:rsidRPr="006F6D3D">
      <w:rPr>
        <w:sz w:val="16"/>
        <w:szCs w:val="16"/>
      </w:rPr>
      <w:t xml:space="preserve">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F9D1D0" w14:textId="77777777" w:rsidR="00985CCE" w:rsidRDefault="00985CCE" w:rsidP="001A3B3D">
      <w:r>
        <w:separator/>
      </w:r>
    </w:p>
  </w:footnote>
  <w:footnote w:type="continuationSeparator" w:id="0">
    <w:p w14:paraId="45AC94BC" w14:textId="77777777" w:rsidR="00985CCE" w:rsidRDefault="00985CCE" w:rsidP="001A3B3D">
      <w:r>
        <w:continuationSeparator/>
      </w:r>
    </w:p>
  </w:footnote>
  <w:footnote w:type="continuationNotice" w:id="1">
    <w:p w14:paraId="17348E53" w14:textId="77777777" w:rsidR="00985CCE" w:rsidRDefault="00985CC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722062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3DAC5F66"/>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5225D28"/>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308825D4"/>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0D8BFCE"/>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9546B7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F2C5F2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418CEBD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A186408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60041D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1FCC014D"/>
    <w:multiLevelType w:val="multilevel"/>
    <w:tmpl w:val="17D6BFA0"/>
    <w:lvl w:ilvl="0">
      <w:start w:val="1"/>
      <w:numFmt w:val="decimal"/>
      <w:lvlText w:val="%1."/>
      <w:lvlJc w:val="left"/>
      <w:pPr>
        <w:ind w:left="354" w:hanging="354"/>
      </w:pPr>
      <w:rPr>
        <w:rFonts w:ascii="Times New Roman" w:eastAsia="Times New Roman" w:hAnsi="Times New Roman" w:cs="Times New Roman"/>
        <w:b w:val="0"/>
        <w:i w:val="0"/>
        <w:smallCaps w:val="0"/>
        <w:strike w:val="0"/>
        <w:sz w:val="16"/>
        <w:szCs w:val="16"/>
        <w:shd w:val="clear" w:color="auto" w:fill="auto"/>
        <w:vertAlign w:val="baseline"/>
      </w:rPr>
    </w:lvl>
    <w:lvl w:ilvl="1">
      <w:start w:val="1"/>
      <w:numFmt w:val="decimal"/>
      <w:lvlText w:val="%2."/>
      <w:lvlJc w:val="left"/>
      <w:pPr>
        <w:ind w:left="354" w:hanging="354"/>
      </w:pPr>
      <w:rPr>
        <w:rFonts w:ascii="Times New Roman" w:eastAsia="Times New Roman" w:hAnsi="Times New Roman" w:cs="Times New Roman"/>
        <w:b w:val="0"/>
        <w:i w:val="0"/>
        <w:smallCaps w:val="0"/>
        <w:strike w:val="0"/>
        <w:shd w:val="clear" w:color="auto" w:fill="auto"/>
        <w:vertAlign w:val="baseline"/>
      </w:rPr>
    </w:lvl>
    <w:lvl w:ilvl="2">
      <w:start w:val="1"/>
      <w:numFmt w:val="decimal"/>
      <w:lvlText w:val="%3."/>
      <w:lvlJc w:val="left"/>
      <w:pPr>
        <w:ind w:left="354" w:hanging="354"/>
      </w:pPr>
      <w:rPr>
        <w:rFonts w:ascii="Times New Roman" w:eastAsia="Times New Roman" w:hAnsi="Times New Roman" w:cs="Times New Roman"/>
        <w:b w:val="0"/>
        <w:i w:val="0"/>
        <w:smallCaps w:val="0"/>
        <w:strike w:val="0"/>
        <w:shd w:val="clear" w:color="auto" w:fill="auto"/>
        <w:vertAlign w:val="baseline"/>
      </w:rPr>
    </w:lvl>
    <w:lvl w:ilvl="3">
      <w:start w:val="1"/>
      <w:numFmt w:val="decimal"/>
      <w:lvlText w:val="%4."/>
      <w:lvlJc w:val="left"/>
      <w:pPr>
        <w:ind w:left="354" w:hanging="354"/>
      </w:pPr>
      <w:rPr>
        <w:rFonts w:ascii="Times New Roman" w:eastAsia="Times New Roman" w:hAnsi="Times New Roman" w:cs="Times New Roman"/>
        <w:b w:val="0"/>
        <w:i w:val="0"/>
        <w:smallCaps w:val="0"/>
        <w:strike w:val="0"/>
        <w:shd w:val="clear" w:color="auto" w:fill="auto"/>
        <w:vertAlign w:val="baseline"/>
      </w:rPr>
    </w:lvl>
    <w:lvl w:ilvl="4">
      <w:start w:val="1"/>
      <w:numFmt w:val="decimal"/>
      <w:lvlText w:val="%5."/>
      <w:lvlJc w:val="left"/>
      <w:pPr>
        <w:ind w:left="354" w:hanging="354"/>
      </w:pPr>
      <w:rPr>
        <w:rFonts w:ascii="Times New Roman" w:eastAsia="Times New Roman" w:hAnsi="Times New Roman" w:cs="Times New Roman"/>
        <w:b w:val="0"/>
        <w:i w:val="0"/>
        <w:smallCaps w:val="0"/>
        <w:strike w:val="0"/>
        <w:shd w:val="clear" w:color="auto" w:fill="auto"/>
        <w:vertAlign w:val="baseline"/>
      </w:rPr>
    </w:lvl>
    <w:lvl w:ilvl="5">
      <w:start w:val="1"/>
      <w:numFmt w:val="decimal"/>
      <w:lvlText w:val="%6."/>
      <w:lvlJc w:val="left"/>
      <w:pPr>
        <w:ind w:left="354" w:hanging="354"/>
      </w:pPr>
      <w:rPr>
        <w:rFonts w:ascii="Times New Roman" w:eastAsia="Times New Roman" w:hAnsi="Times New Roman" w:cs="Times New Roman"/>
        <w:b w:val="0"/>
        <w:i w:val="0"/>
        <w:smallCaps w:val="0"/>
        <w:strike w:val="0"/>
        <w:shd w:val="clear" w:color="auto" w:fill="auto"/>
        <w:vertAlign w:val="baseline"/>
      </w:rPr>
    </w:lvl>
    <w:lvl w:ilvl="6">
      <w:start w:val="1"/>
      <w:numFmt w:val="decimal"/>
      <w:lvlText w:val="%7."/>
      <w:lvlJc w:val="left"/>
      <w:pPr>
        <w:ind w:left="354" w:hanging="354"/>
      </w:pPr>
      <w:rPr>
        <w:rFonts w:ascii="Times New Roman" w:eastAsia="Times New Roman" w:hAnsi="Times New Roman" w:cs="Times New Roman"/>
        <w:b w:val="0"/>
        <w:i w:val="0"/>
        <w:smallCaps w:val="0"/>
        <w:strike w:val="0"/>
        <w:shd w:val="clear" w:color="auto" w:fill="auto"/>
        <w:vertAlign w:val="baseline"/>
      </w:rPr>
    </w:lvl>
    <w:lvl w:ilvl="7">
      <w:start w:val="1"/>
      <w:numFmt w:val="decimal"/>
      <w:lvlText w:val="%8."/>
      <w:lvlJc w:val="left"/>
      <w:pPr>
        <w:ind w:left="354" w:hanging="354"/>
      </w:pPr>
      <w:rPr>
        <w:rFonts w:ascii="Times New Roman" w:eastAsia="Times New Roman" w:hAnsi="Times New Roman" w:cs="Times New Roman"/>
        <w:b w:val="0"/>
        <w:i w:val="0"/>
        <w:smallCaps w:val="0"/>
        <w:strike w:val="0"/>
        <w:shd w:val="clear" w:color="auto" w:fill="auto"/>
        <w:vertAlign w:val="baseline"/>
      </w:rPr>
    </w:lvl>
    <w:lvl w:ilvl="8">
      <w:start w:val="1"/>
      <w:numFmt w:val="decimal"/>
      <w:lvlText w:val="%9."/>
      <w:lvlJc w:val="left"/>
      <w:pPr>
        <w:ind w:left="354" w:hanging="354"/>
      </w:pPr>
      <w:rPr>
        <w:rFonts w:ascii="Times New Roman" w:eastAsia="Times New Roman" w:hAnsi="Times New Roman" w:cs="Times New Roman"/>
        <w:b w:val="0"/>
        <w:i w:val="0"/>
        <w:smallCaps w:val="0"/>
        <w:strike w:val="0"/>
        <w:shd w:val="clear" w:color="auto" w:fill="auto"/>
        <w:vertAlign w:val="baseline"/>
      </w:r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301B48FB"/>
    <w:multiLevelType w:val="hybridMultilevel"/>
    <w:tmpl w:val="091AA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7D06B99"/>
    <w:multiLevelType w:val="hybridMultilevel"/>
    <w:tmpl w:val="31B6A17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9" w15:restartNumberingAfterBreak="0">
    <w:nsid w:val="4189603E"/>
    <w:multiLevelType w:val="multilevel"/>
    <w:tmpl w:val="9CACFBA6"/>
    <w:lvl w:ilvl="0">
      <w:start w:val="1"/>
      <w:numFmt w:val="upperRoman"/>
      <w:pStyle w:val="Heading1"/>
      <w:lvlText w:val="%1."/>
      <w:lvlJc w:val="center"/>
      <w:pPr>
        <w:tabs>
          <w:tab w:val="num" w:pos="3564"/>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5400"/>
        </w:tabs>
        <w:ind w:left="532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4A2AD1"/>
    <w:multiLevelType w:val="hybridMultilevel"/>
    <w:tmpl w:val="A41E94A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15:restartNumberingAfterBreak="0">
    <w:nsid w:val="5C83544C"/>
    <w:multiLevelType w:val="hybridMultilevel"/>
    <w:tmpl w:val="441C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402C58"/>
    <w:multiLevelType w:val="hybridMultilevel"/>
    <w:tmpl w:val="30B28BD0"/>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6CD32DA8"/>
    <w:multiLevelType w:val="singleLevel"/>
    <w:tmpl w:val="AE20A298"/>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6" w15:restartNumberingAfterBreak="0">
    <w:nsid w:val="72A85E4B"/>
    <w:multiLevelType w:val="hybridMultilevel"/>
    <w:tmpl w:val="5A805E60"/>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16"/>
  </w:num>
  <w:num w:numId="2">
    <w:abstractNumId w:val="24"/>
  </w:num>
  <w:num w:numId="3">
    <w:abstractNumId w:val="14"/>
  </w:num>
  <w:num w:numId="4">
    <w:abstractNumId w:val="19"/>
  </w:num>
  <w:num w:numId="5">
    <w:abstractNumId w:val="19"/>
  </w:num>
  <w:num w:numId="6">
    <w:abstractNumId w:val="19"/>
  </w:num>
  <w:num w:numId="7">
    <w:abstractNumId w:val="19"/>
  </w:num>
  <w:num w:numId="8">
    <w:abstractNumId w:val="22"/>
  </w:num>
  <w:num w:numId="9">
    <w:abstractNumId w:val="25"/>
  </w:num>
  <w:num w:numId="10">
    <w:abstractNumId w:val="18"/>
  </w:num>
  <w:num w:numId="11">
    <w:abstractNumId w:val="13"/>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12"/>
  </w:num>
  <w:num w:numId="26">
    <w:abstractNumId w:val="21"/>
  </w:num>
  <w:num w:numId="27">
    <w:abstractNumId w:val="23"/>
  </w:num>
  <w:num w:numId="28">
    <w:abstractNumId w:val="17"/>
  </w:num>
  <w:num w:numId="29">
    <w:abstractNumId w:val="15"/>
  </w:num>
  <w:num w:numId="3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Moriarty">
    <w15:presenceInfo w15:providerId="AD" w15:userId="S::rpm295@nyu.edu::05bef7d1-28da-424a-a3bc-a9d2b922a9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0313"/>
    <w:rsid w:val="000005B5"/>
    <w:rsid w:val="00000AF7"/>
    <w:rsid w:val="0001314A"/>
    <w:rsid w:val="00025D9D"/>
    <w:rsid w:val="00035C11"/>
    <w:rsid w:val="000402C0"/>
    <w:rsid w:val="00042480"/>
    <w:rsid w:val="000464BA"/>
    <w:rsid w:val="0004781E"/>
    <w:rsid w:val="000504F2"/>
    <w:rsid w:val="00055806"/>
    <w:rsid w:val="00061B82"/>
    <w:rsid w:val="00074594"/>
    <w:rsid w:val="000818C0"/>
    <w:rsid w:val="00085583"/>
    <w:rsid w:val="0008758A"/>
    <w:rsid w:val="000922CB"/>
    <w:rsid w:val="000929B9"/>
    <w:rsid w:val="000A1717"/>
    <w:rsid w:val="000A33D9"/>
    <w:rsid w:val="000B65D8"/>
    <w:rsid w:val="000C1E68"/>
    <w:rsid w:val="000C3AD5"/>
    <w:rsid w:val="000D6B95"/>
    <w:rsid w:val="000E34D5"/>
    <w:rsid w:val="000E3753"/>
    <w:rsid w:val="000F0A6A"/>
    <w:rsid w:val="00110664"/>
    <w:rsid w:val="00111A55"/>
    <w:rsid w:val="00111FA9"/>
    <w:rsid w:val="00126BB3"/>
    <w:rsid w:val="001367BF"/>
    <w:rsid w:val="00136B70"/>
    <w:rsid w:val="00145201"/>
    <w:rsid w:val="00152CB9"/>
    <w:rsid w:val="00154998"/>
    <w:rsid w:val="00157C20"/>
    <w:rsid w:val="00160AF5"/>
    <w:rsid w:val="00162319"/>
    <w:rsid w:val="001629A1"/>
    <w:rsid w:val="00174706"/>
    <w:rsid w:val="00182224"/>
    <w:rsid w:val="00183920"/>
    <w:rsid w:val="001A0B23"/>
    <w:rsid w:val="001A2EFD"/>
    <w:rsid w:val="001A3B3D"/>
    <w:rsid w:val="001A42EA"/>
    <w:rsid w:val="001A4E12"/>
    <w:rsid w:val="001A5563"/>
    <w:rsid w:val="001B3F1A"/>
    <w:rsid w:val="001B67DC"/>
    <w:rsid w:val="001D2FC6"/>
    <w:rsid w:val="001D316F"/>
    <w:rsid w:val="001D7BCF"/>
    <w:rsid w:val="001E2296"/>
    <w:rsid w:val="001E2C9B"/>
    <w:rsid w:val="001E4099"/>
    <w:rsid w:val="002054B9"/>
    <w:rsid w:val="002054E7"/>
    <w:rsid w:val="00206858"/>
    <w:rsid w:val="00212809"/>
    <w:rsid w:val="002129B9"/>
    <w:rsid w:val="00214C8C"/>
    <w:rsid w:val="00222FF0"/>
    <w:rsid w:val="002254A9"/>
    <w:rsid w:val="00226C88"/>
    <w:rsid w:val="00230DD8"/>
    <w:rsid w:val="00233D97"/>
    <w:rsid w:val="00237C54"/>
    <w:rsid w:val="00237C6C"/>
    <w:rsid w:val="0024063C"/>
    <w:rsid w:val="002414AB"/>
    <w:rsid w:val="0025287F"/>
    <w:rsid w:val="00254E42"/>
    <w:rsid w:val="00260A35"/>
    <w:rsid w:val="00283238"/>
    <w:rsid w:val="002842A0"/>
    <w:rsid w:val="002850E3"/>
    <w:rsid w:val="00291999"/>
    <w:rsid w:val="002A6773"/>
    <w:rsid w:val="002B25DA"/>
    <w:rsid w:val="002C1177"/>
    <w:rsid w:val="002C2121"/>
    <w:rsid w:val="002D4553"/>
    <w:rsid w:val="002D5E15"/>
    <w:rsid w:val="002F0FEF"/>
    <w:rsid w:val="00303A19"/>
    <w:rsid w:val="00314CFE"/>
    <w:rsid w:val="00324E38"/>
    <w:rsid w:val="00326FAD"/>
    <w:rsid w:val="0033344C"/>
    <w:rsid w:val="00340F02"/>
    <w:rsid w:val="003432AF"/>
    <w:rsid w:val="003457FD"/>
    <w:rsid w:val="00354FCF"/>
    <w:rsid w:val="003574CF"/>
    <w:rsid w:val="00357A84"/>
    <w:rsid w:val="003657DE"/>
    <w:rsid w:val="003715F3"/>
    <w:rsid w:val="00377FEF"/>
    <w:rsid w:val="0038609F"/>
    <w:rsid w:val="00392894"/>
    <w:rsid w:val="00393D66"/>
    <w:rsid w:val="003A19E2"/>
    <w:rsid w:val="003A1E44"/>
    <w:rsid w:val="003B07B1"/>
    <w:rsid w:val="003B2083"/>
    <w:rsid w:val="003C0E84"/>
    <w:rsid w:val="003C2C8F"/>
    <w:rsid w:val="003D1231"/>
    <w:rsid w:val="003E2F14"/>
    <w:rsid w:val="003F12A1"/>
    <w:rsid w:val="003F1607"/>
    <w:rsid w:val="003F54F1"/>
    <w:rsid w:val="003F61A2"/>
    <w:rsid w:val="00410B20"/>
    <w:rsid w:val="00415673"/>
    <w:rsid w:val="00422BD0"/>
    <w:rsid w:val="00425A28"/>
    <w:rsid w:val="00430CE8"/>
    <w:rsid w:val="0043173B"/>
    <w:rsid w:val="004325FB"/>
    <w:rsid w:val="0044295C"/>
    <w:rsid w:val="00442B96"/>
    <w:rsid w:val="004432BA"/>
    <w:rsid w:val="0044407E"/>
    <w:rsid w:val="00454DCF"/>
    <w:rsid w:val="004672AD"/>
    <w:rsid w:val="004860E2"/>
    <w:rsid w:val="00495BCA"/>
    <w:rsid w:val="004A18BB"/>
    <w:rsid w:val="004A50C9"/>
    <w:rsid w:val="004B0134"/>
    <w:rsid w:val="004B0CE9"/>
    <w:rsid w:val="004B25BF"/>
    <w:rsid w:val="004B3B0F"/>
    <w:rsid w:val="004B4763"/>
    <w:rsid w:val="004C6764"/>
    <w:rsid w:val="004D0C2B"/>
    <w:rsid w:val="004D14C7"/>
    <w:rsid w:val="004D1CFA"/>
    <w:rsid w:val="004D1DE9"/>
    <w:rsid w:val="004D518A"/>
    <w:rsid w:val="004D72B5"/>
    <w:rsid w:val="004F4FA9"/>
    <w:rsid w:val="00501333"/>
    <w:rsid w:val="005024F2"/>
    <w:rsid w:val="00512DB8"/>
    <w:rsid w:val="00514CCA"/>
    <w:rsid w:val="00515836"/>
    <w:rsid w:val="0052058A"/>
    <w:rsid w:val="00535020"/>
    <w:rsid w:val="0053529D"/>
    <w:rsid w:val="005360EC"/>
    <w:rsid w:val="005376A0"/>
    <w:rsid w:val="005432A7"/>
    <w:rsid w:val="00544973"/>
    <w:rsid w:val="00551B7F"/>
    <w:rsid w:val="00552CBB"/>
    <w:rsid w:val="005538A6"/>
    <w:rsid w:val="00553A20"/>
    <w:rsid w:val="0055407E"/>
    <w:rsid w:val="00556800"/>
    <w:rsid w:val="00556DB2"/>
    <w:rsid w:val="00562C7F"/>
    <w:rsid w:val="0056431C"/>
    <w:rsid w:val="005649DF"/>
    <w:rsid w:val="0056610F"/>
    <w:rsid w:val="00566811"/>
    <w:rsid w:val="00575BCA"/>
    <w:rsid w:val="00576060"/>
    <w:rsid w:val="00582358"/>
    <w:rsid w:val="00595F5B"/>
    <w:rsid w:val="005A0201"/>
    <w:rsid w:val="005B0344"/>
    <w:rsid w:val="005B3389"/>
    <w:rsid w:val="005B520E"/>
    <w:rsid w:val="005D3D55"/>
    <w:rsid w:val="005D5C40"/>
    <w:rsid w:val="005E208E"/>
    <w:rsid w:val="005E2800"/>
    <w:rsid w:val="005E4074"/>
    <w:rsid w:val="00604BA7"/>
    <w:rsid w:val="00613971"/>
    <w:rsid w:val="00630266"/>
    <w:rsid w:val="0064399B"/>
    <w:rsid w:val="00645D22"/>
    <w:rsid w:val="0065116F"/>
    <w:rsid w:val="00651A08"/>
    <w:rsid w:val="00654204"/>
    <w:rsid w:val="00661FC1"/>
    <w:rsid w:val="00662119"/>
    <w:rsid w:val="00666DDB"/>
    <w:rsid w:val="00667221"/>
    <w:rsid w:val="00670434"/>
    <w:rsid w:val="0067702D"/>
    <w:rsid w:val="006840F9"/>
    <w:rsid w:val="0068789F"/>
    <w:rsid w:val="00692BDD"/>
    <w:rsid w:val="006A0758"/>
    <w:rsid w:val="006B2592"/>
    <w:rsid w:val="006B6B66"/>
    <w:rsid w:val="006C03D6"/>
    <w:rsid w:val="006C2A9C"/>
    <w:rsid w:val="006C31AF"/>
    <w:rsid w:val="006C4A1C"/>
    <w:rsid w:val="006C5B34"/>
    <w:rsid w:val="006D4D43"/>
    <w:rsid w:val="006E76FD"/>
    <w:rsid w:val="006F6D3D"/>
    <w:rsid w:val="00703B7E"/>
    <w:rsid w:val="007046FB"/>
    <w:rsid w:val="00711130"/>
    <w:rsid w:val="00711AF3"/>
    <w:rsid w:val="00715BEA"/>
    <w:rsid w:val="0072173B"/>
    <w:rsid w:val="00726CAA"/>
    <w:rsid w:val="0073120C"/>
    <w:rsid w:val="007377A6"/>
    <w:rsid w:val="00740EEA"/>
    <w:rsid w:val="00747BCD"/>
    <w:rsid w:val="00750026"/>
    <w:rsid w:val="00755294"/>
    <w:rsid w:val="00757490"/>
    <w:rsid w:val="00773651"/>
    <w:rsid w:val="007832B0"/>
    <w:rsid w:val="00784EEC"/>
    <w:rsid w:val="00786AD8"/>
    <w:rsid w:val="00794804"/>
    <w:rsid w:val="00794AE4"/>
    <w:rsid w:val="007A4695"/>
    <w:rsid w:val="007A5B0B"/>
    <w:rsid w:val="007B33F1"/>
    <w:rsid w:val="007B4560"/>
    <w:rsid w:val="007B6521"/>
    <w:rsid w:val="007C0308"/>
    <w:rsid w:val="007C2FF2"/>
    <w:rsid w:val="007D5C8C"/>
    <w:rsid w:val="007D6232"/>
    <w:rsid w:val="007E2AB1"/>
    <w:rsid w:val="007E6851"/>
    <w:rsid w:val="007E773D"/>
    <w:rsid w:val="007F1F99"/>
    <w:rsid w:val="007F2677"/>
    <w:rsid w:val="007F6C13"/>
    <w:rsid w:val="007F768F"/>
    <w:rsid w:val="008005F4"/>
    <w:rsid w:val="0080791D"/>
    <w:rsid w:val="00812779"/>
    <w:rsid w:val="008345EA"/>
    <w:rsid w:val="00845310"/>
    <w:rsid w:val="0085261B"/>
    <w:rsid w:val="00853676"/>
    <w:rsid w:val="00853CCE"/>
    <w:rsid w:val="00853D70"/>
    <w:rsid w:val="00855F18"/>
    <w:rsid w:val="00873603"/>
    <w:rsid w:val="008756DC"/>
    <w:rsid w:val="00877514"/>
    <w:rsid w:val="00882F25"/>
    <w:rsid w:val="00890238"/>
    <w:rsid w:val="00897E40"/>
    <w:rsid w:val="008A0E3F"/>
    <w:rsid w:val="008A2C7D"/>
    <w:rsid w:val="008A3ED2"/>
    <w:rsid w:val="008C4885"/>
    <w:rsid w:val="008C4B23"/>
    <w:rsid w:val="008D1BB0"/>
    <w:rsid w:val="008D22EF"/>
    <w:rsid w:val="008E15DE"/>
    <w:rsid w:val="008E633B"/>
    <w:rsid w:val="008F3382"/>
    <w:rsid w:val="008F6E2C"/>
    <w:rsid w:val="00905825"/>
    <w:rsid w:val="00912332"/>
    <w:rsid w:val="00924F2C"/>
    <w:rsid w:val="00925AA5"/>
    <w:rsid w:val="009273B9"/>
    <w:rsid w:val="009303D9"/>
    <w:rsid w:val="00931146"/>
    <w:rsid w:val="00933C64"/>
    <w:rsid w:val="0094014A"/>
    <w:rsid w:val="00945700"/>
    <w:rsid w:val="00946F2F"/>
    <w:rsid w:val="0095151B"/>
    <w:rsid w:val="009607FE"/>
    <w:rsid w:val="00972203"/>
    <w:rsid w:val="00984958"/>
    <w:rsid w:val="00985CCE"/>
    <w:rsid w:val="00991BAE"/>
    <w:rsid w:val="009941F6"/>
    <w:rsid w:val="009A1FEA"/>
    <w:rsid w:val="009C1CB7"/>
    <w:rsid w:val="009D23DD"/>
    <w:rsid w:val="009E5103"/>
    <w:rsid w:val="009F16FF"/>
    <w:rsid w:val="00A00342"/>
    <w:rsid w:val="00A051CB"/>
    <w:rsid w:val="00A059B3"/>
    <w:rsid w:val="00A123CA"/>
    <w:rsid w:val="00A1768C"/>
    <w:rsid w:val="00A178B5"/>
    <w:rsid w:val="00A24DA0"/>
    <w:rsid w:val="00A25775"/>
    <w:rsid w:val="00A278F8"/>
    <w:rsid w:val="00A42B78"/>
    <w:rsid w:val="00A4301F"/>
    <w:rsid w:val="00A607FE"/>
    <w:rsid w:val="00A6096A"/>
    <w:rsid w:val="00A653B8"/>
    <w:rsid w:val="00A66AF4"/>
    <w:rsid w:val="00A72338"/>
    <w:rsid w:val="00A73150"/>
    <w:rsid w:val="00A73874"/>
    <w:rsid w:val="00A83751"/>
    <w:rsid w:val="00A90FD8"/>
    <w:rsid w:val="00AA4D42"/>
    <w:rsid w:val="00AC07B9"/>
    <w:rsid w:val="00AC1ABF"/>
    <w:rsid w:val="00AD3939"/>
    <w:rsid w:val="00AE0C0B"/>
    <w:rsid w:val="00AE3409"/>
    <w:rsid w:val="00B0167F"/>
    <w:rsid w:val="00B07057"/>
    <w:rsid w:val="00B10ADB"/>
    <w:rsid w:val="00B11A60"/>
    <w:rsid w:val="00B11B46"/>
    <w:rsid w:val="00B1538B"/>
    <w:rsid w:val="00B21BED"/>
    <w:rsid w:val="00B22613"/>
    <w:rsid w:val="00B278A5"/>
    <w:rsid w:val="00B27DF5"/>
    <w:rsid w:val="00B309BC"/>
    <w:rsid w:val="00B33C7F"/>
    <w:rsid w:val="00B34633"/>
    <w:rsid w:val="00B53227"/>
    <w:rsid w:val="00B54E61"/>
    <w:rsid w:val="00B60AB7"/>
    <w:rsid w:val="00B666E9"/>
    <w:rsid w:val="00B6748D"/>
    <w:rsid w:val="00B757BA"/>
    <w:rsid w:val="00B757C8"/>
    <w:rsid w:val="00B82CD5"/>
    <w:rsid w:val="00B91FAB"/>
    <w:rsid w:val="00B936CA"/>
    <w:rsid w:val="00BA0088"/>
    <w:rsid w:val="00BA1025"/>
    <w:rsid w:val="00BA1CF7"/>
    <w:rsid w:val="00BB6849"/>
    <w:rsid w:val="00BB6D45"/>
    <w:rsid w:val="00BC3420"/>
    <w:rsid w:val="00BC7C4B"/>
    <w:rsid w:val="00BD4850"/>
    <w:rsid w:val="00BE7D3C"/>
    <w:rsid w:val="00BF5FF6"/>
    <w:rsid w:val="00C008DB"/>
    <w:rsid w:val="00C01228"/>
    <w:rsid w:val="00C0207F"/>
    <w:rsid w:val="00C107AE"/>
    <w:rsid w:val="00C139EC"/>
    <w:rsid w:val="00C16117"/>
    <w:rsid w:val="00C240D9"/>
    <w:rsid w:val="00C306BD"/>
    <w:rsid w:val="00C3075A"/>
    <w:rsid w:val="00C5637F"/>
    <w:rsid w:val="00C76FFC"/>
    <w:rsid w:val="00C866C2"/>
    <w:rsid w:val="00C86ECE"/>
    <w:rsid w:val="00C907EF"/>
    <w:rsid w:val="00C919A4"/>
    <w:rsid w:val="00C92D6A"/>
    <w:rsid w:val="00C93180"/>
    <w:rsid w:val="00CA208B"/>
    <w:rsid w:val="00CA3B1B"/>
    <w:rsid w:val="00CA4392"/>
    <w:rsid w:val="00CC393F"/>
    <w:rsid w:val="00CC7A4D"/>
    <w:rsid w:val="00CD597B"/>
    <w:rsid w:val="00CD6810"/>
    <w:rsid w:val="00CE33F6"/>
    <w:rsid w:val="00CF6D8C"/>
    <w:rsid w:val="00D074E9"/>
    <w:rsid w:val="00D20018"/>
    <w:rsid w:val="00D2176E"/>
    <w:rsid w:val="00D259D6"/>
    <w:rsid w:val="00D25C59"/>
    <w:rsid w:val="00D32D91"/>
    <w:rsid w:val="00D43073"/>
    <w:rsid w:val="00D50FE7"/>
    <w:rsid w:val="00D51721"/>
    <w:rsid w:val="00D5337F"/>
    <w:rsid w:val="00D61FAC"/>
    <w:rsid w:val="00D632BE"/>
    <w:rsid w:val="00D72D06"/>
    <w:rsid w:val="00D737F7"/>
    <w:rsid w:val="00D7522C"/>
    <w:rsid w:val="00D7536F"/>
    <w:rsid w:val="00D76668"/>
    <w:rsid w:val="00D803BD"/>
    <w:rsid w:val="00D966D6"/>
    <w:rsid w:val="00D96ACE"/>
    <w:rsid w:val="00D97EF8"/>
    <w:rsid w:val="00DA05FE"/>
    <w:rsid w:val="00DA24B6"/>
    <w:rsid w:val="00DA24CA"/>
    <w:rsid w:val="00DA2AD0"/>
    <w:rsid w:val="00DA56E6"/>
    <w:rsid w:val="00DB0CAE"/>
    <w:rsid w:val="00DB1780"/>
    <w:rsid w:val="00DC1E5A"/>
    <w:rsid w:val="00DD027E"/>
    <w:rsid w:val="00DD2857"/>
    <w:rsid w:val="00DE0621"/>
    <w:rsid w:val="00DF6BF6"/>
    <w:rsid w:val="00E1494F"/>
    <w:rsid w:val="00E20A06"/>
    <w:rsid w:val="00E2285B"/>
    <w:rsid w:val="00E36EE2"/>
    <w:rsid w:val="00E37A47"/>
    <w:rsid w:val="00E61E12"/>
    <w:rsid w:val="00E66594"/>
    <w:rsid w:val="00E705D6"/>
    <w:rsid w:val="00E7596C"/>
    <w:rsid w:val="00E824F6"/>
    <w:rsid w:val="00E878F2"/>
    <w:rsid w:val="00E92A61"/>
    <w:rsid w:val="00EA1D38"/>
    <w:rsid w:val="00EA49F6"/>
    <w:rsid w:val="00EB032F"/>
    <w:rsid w:val="00EB181B"/>
    <w:rsid w:val="00EB51B2"/>
    <w:rsid w:val="00EC1E17"/>
    <w:rsid w:val="00EC3B4D"/>
    <w:rsid w:val="00ED0149"/>
    <w:rsid w:val="00ED76B1"/>
    <w:rsid w:val="00EE3DD8"/>
    <w:rsid w:val="00EF7DE3"/>
    <w:rsid w:val="00F03103"/>
    <w:rsid w:val="00F047EC"/>
    <w:rsid w:val="00F05F62"/>
    <w:rsid w:val="00F06EDF"/>
    <w:rsid w:val="00F0773B"/>
    <w:rsid w:val="00F271DE"/>
    <w:rsid w:val="00F3467E"/>
    <w:rsid w:val="00F417DF"/>
    <w:rsid w:val="00F57791"/>
    <w:rsid w:val="00F627DA"/>
    <w:rsid w:val="00F66F7D"/>
    <w:rsid w:val="00F7288F"/>
    <w:rsid w:val="00F73271"/>
    <w:rsid w:val="00F847A6"/>
    <w:rsid w:val="00F9441B"/>
    <w:rsid w:val="00F957FB"/>
    <w:rsid w:val="00F96569"/>
    <w:rsid w:val="00FA4C32"/>
    <w:rsid w:val="00FA79C4"/>
    <w:rsid w:val="00FB3A06"/>
    <w:rsid w:val="00FB6BD4"/>
    <w:rsid w:val="00FE7114"/>
    <w:rsid w:val="00FF497D"/>
    <w:rsid w:val="00FF5C14"/>
    <w:rsid w:val="00FF7EE3"/>
    <w:rsid w:val="0D0594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73124"/>
  <w15:chartTrackingRefBased/>
  <w15:docId w15:val="{3F757C16-DF54-3847-8EDE-F92DE09D5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clear" w:pos="3564"/>
        <w:tab w:val="left" w:pos="216"/>
        <w:tab w:val="num" w:pos="57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5400"/>
        <w:tab w:val="num" w:pos="288"/>
      </w:tabs>
      <w:spacing w:before="120" w:after="60"/>
      <w:ind w:left="288"/>
      <w:jc w:val="left"/>
      <w:outlineLvl w:val="1"/>
    </w:pPr>
    <w:rPr>
      <w:i/>
      <w:iCs/>
      <w:noProof/>
    </w:rPr>
  </w:style>
  <w:style w:type="paragraph" w:styleId="Heading3">
    <w:name w:val="heading 3"/>
    <w:basedOn w:val="Normal"/>
    <w:next w:val="Normal"/>
    <w:autoRedefine/>
    <w:qFormat/>
    <w:rsid w:val="00A607FE"/>
    <w:pPr>
      <w:numPr>
        <w:ilvl w:val="2"/>
        <w:numId w:val="4"/>
      </w:numPr>
      <w:spacing w:after="80"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autoRedefine/>
    <w:qFormat/>
    <w:rsid w:val="00853D70"/>
    <w:pPr>
      <w:keepNext/>
      <w:keepLines/>
      <w:numPr>
        <w:numId w:val="9"/>
      </w:numPr>
      <w:adjustRightInd w:val="0"/>
      <w:snapToGrid w:val="0"/>
      <w:spacing w:before="120" w:after="24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BalloonText">
    <w:name w:val="Balloon Text"/>
    <w:basedOn w:val="Normal"/>
    <w:link w:val="BalloonTextChar"/>
    <w:rsid w:val="00EE3DD8"/>
    <w:rPr>
      <w:sz w:val="18"/>
      <w:szCs w:val="18"/>
    </w:rPr>
  </w:style>
  <w:style w:type="character" w:customStyle="1" w:styleId="BalloonTextChar">
    <w:name w:val="Balloon Text Char"/>
    <w:basedOn w:val="DefaultParagraphFont"/>
    <w:link w:val="BalloonText"/>
    <w:rsid w:val="00EE3DD8"/>
    <w:rPr>
      <w:sz w:val="18"/>
      <w:szCs w:val="18"/>
    </w:rPr>
  </w:style>
  <w:style w:type="character" w:styleId="CommentReference">
    <w:name w:val="annotation reference"/>
    <w:basedOn w:val="DefaultParagraphFont"/>
    <w:rsid w:val="0067702D"/>
    <w:rPr>
      <w:sz w:val="16"/>
      <w:szCs w:val="16"/>
    </w:rPr>
  </w:style>
  <w:style w:type="paragraph" w:styleId="CommentText">
    <w:name w:val="annotation text"/>
    <w:basedOn w:val="Normal"/>
    <w:link w:val="CommentTextChar"/>
    <w:rsid w:val="0067702D"/>
  </w:style>
  <w:style w:type="character" w:customStyle="1" w:styleId="CommentTextChar">
    <w:name w:val="Comment Text Char"/>
    <w:basedOn w:val="DefaultParagraphFont"/>
    <w:link w:val="CommentText"/>
    <w:rsid w:val="0067702D"/>
  </w:style>
  <w:style w:type="paragraph" w:styleId="CommentSubject">
    <w:name w:val="annotation subject"/>
    <w:basedOn w:val="CommentText"/>
    <w:next w:val="CommentText"/>
    <w:link w:val="CommentSubjectChar"/>
    <w:rsid w:val="0067702D"/>
    <w:rPr>
      <w:b/>
      <w:bCs/>
    </w:rPr>
  </w:style>
  <w:style w:type="character" w:customStyle="1" w:styleId="CommentSubjectChar">
    <w:name w:val="Comment Subject Char"/>
    <w:basedOn w:val="CommentTextChar"/>
    <w:link w:val="CommentSubject"/>
    <w:rsid w:val="0067702D"/>
    <w:rPr>
      <w:b/>
      <w:bCs/>
    </w:rPr>
  </w:style>
  <w:style w:type="paragraph" w:styleId="Caption">
    <w:name w:val="caption"/>
    <w:basedOn w:val="Normal"/>
    <w:next w:val="Normal"/>
    <w:autoRedefine/>
    <w:unhideWhenUsed/>
    <w:qFormat/>
    <w:rsid w:val="00EB181B"/>
    <w:pPr>
      <w:keepNext/>
      <w:spacing w:after="200"/>
      <w:jc w:val="both"/>
    </w:pPr>
    <w:rPr>
      <w:iCs/>
      <w:color w:val="44546A" w:themeColor="text2"/>
      <w:sz w:val="16"/>
      <w:szCs w:val="18"/>
    </w:rPr>
  </w:style>
  <w:style w:type="character" w:styleId="Hyperlink">
    <w:name w:val="Hyperlink"/>
    <w:basedOn w:val="DefaultParagraphFont"/>
    <w:rsid w:val="00DA24B6"/>
    <w:rPr>
      <w:color w:val="0563C1" w:themeColor="hyperlink"/>
      <w:u w:val="single"/>
    </w:rPr>
  </w:style>
  <w:style w:type="character" w:styleId="UnresolvedMention">
    <w:name w:val="Unresolved Mention"/>
    <w:basedOn w:val="DefaultParagraphFont"/>
    <w:uiPriority w:val="99"/>
    <w:semiHidden/>
    <w:unhideWhenUsed/>
    <w:rsid w:val="00DA24B6"/>
    <w:rPr>
      <w:color w:val="605E5C"/>
      <w:shd w:val="clear" w:color="auto" w:fill="E1DFDD"/>
    </w:rPr>
  </w:style>
  <w:style w:type="paragraph" w:styleId="Revision">
    <w:name w:val="Revision"/>
    <w:hidden/>
    <w:uiPriority w:val="99"/>
    <w:semiHidden/>
    <w:rsid w:val="00D51721"/>
  </w:style>
  <w:style w:type="paragraph" w:styleId="ListParagraph">
    <w:name w:val="List Paragraph"/>
    <w:basedOn w:val="Normal"/>
    <w:uiPriority w:val="34"/>
    <w:qFormat/>
    <w:rsid w:val="003B2083"/>
    <w:pPr>
      <w:ind w:left="720"/>
      <w:contextualSpacing/>
    </w:pPr>
  </w:style>
  <w:style w:type="table" w:styleId="TableGrid">
    <w:name w:val="Table Grid"/>
    <w:basedOn w:val="TableNormal"/>
    <w:rsid w:val="000402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B2592"/>
    <w:pPr>
      <w:spacing w:before="100" w:beforeAutospacing="1" w:after="100" w:afterAutospacing="1"/>
      <w:jc w:val="left"/>
    </w:pPr>
    <w:rPr>
      <w:rFonts w:eastAsia="Times New Roman"/>
      <w:sz w:val="24"/>
      <w:szCs w:val="24"/>
      <w:lang w:eastAsia="zh-CN"/>
    </w:rPr>
  </w:style>
  <w:style w:type="paragraph" w:styleId="BlockText">
    <w:name w:val="Block Text"/>
    <w:basedOn w:val="Normal"/>
    <w:rsid w:val="001D316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ableofFigures">
    <w:name w:val="table of figures"/>
    <w:basedOn w:val="Normal"/>
    <w:next w:val="Normal"/>
    <w:rsid w:val="00055806"/>
  </w:style>
  <w:style w:type="character" w:styleId="FollowedHyperlink">
    <w:name w:val="FollowedHyperlink"/>
    <w:basedOn w:val="DefaultParagraphFont"/>
    <w:rsid w:val="00B11B4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013029">
      <w:bodyDiv w:val="1"/>
      <w:marLeft w:val="0"/>
      <w:marRight w:val="0"/>
      <w:marTop w:val="0"/>
      <w:marBottom w:val="0"/>
      <w:divBdr>
        <w:top w:val="none" w:sz="0" w:space="0" w:color="auto"/>
        <w:left w:val="none" w:sz="0" w:space="0" w:color="auto"/>
        <w:bottom w:val="none" w:sz="0" w:space="0" w:color="auto"/>
        <w:right w:val="none" w:sz="0" w:space="0" w:color="auto"/>
      </w:divBdr>
      <w:divsChild>
        <w:div w:id="1252009961">
          <w:marLeft w:val="0"/>
          <w:marRight w:val="0"/>
          <w:marTop w:val="0"/>
          <w:marBottom w:val="0"/>
          <w:divBdr>
            <w:top w:val="none" w:sz="0" w:space="0" w:color="auto"/>
            <w:left w:val="none" w:sz="0" w:space="0" w:color="auto"/>
            <w:bottom w:val="none" w:sz="0" w:space="0" w:color="auto"/>
            <w:right w:val="none" w:sz="0" w:space="0" w:color="auto"/>
          </w:divBdr>
          <w:divsChild>
            <w:div w:id="1301112658">
              <w:marLeft w:val="0"/>
              <w:marRight w:val="0"/>
              <w:marTop w:val="0"/>
              <w:marBottom w:val="0"/>
              <w:divBdr>
                <w:top w:val="none" w:sz="0" w:space="0" w:color="auto"/>
                <w:left w:val="none" w:sz="0" w:space="0" w:color="auto"/>
                <w:bottom w:val="none" w:sz="0" w:space="0" w:color="auto"/>
                <w:right w:val="none" w:sz="0" w:space="0" w:color="auto"/>
              </w:divBdr>
              <w:divsChild>
                <w:div w:id="184308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60146">
      <w:bodyDiv w:val="1"/>
      <w:marLeft w:val="0"/>
      <w:marRight w:val="0"/>
      <w:marTop w:val="0"/>
      <w:marBottom w:val="0"/>
      <w:divBdr>
        <w:top w:val="none" w:sz="0" w:space="0" w:color="auto"/>
        <w:left w:val="none" w:sz="0" w:space="0" w:color="auto"/>
        <w:bottom w:val="none" w:sz="0" w:space="0" w:color="auto"/>
        <w:right w:val="none" w:sz="0" w:space="0" w:color="auto"/>
      </w:divBdr>
    </w:div>
    <w:div w:id="865948808">
      <w:bodyDiv w:val="1"/>
      <w:marLeft w:val="0"/>
      <w:marRight w:val="0"/>
      <w:marTop w:val="0"/>
      <w:marBottom w:val="0"/>
      <w:divBdr>
        <w:top w:val="none" w:sz="0" w:space="0" w:color="auto"/>
        <w:left w:val="none" w:sz="0" w:space="0" w:color="auto"/>
        <w:bottom w:val="none" w:sz="0" w:space="0" w:color="auto"/>
        <w:right w:val="none" w:sz="0" w:space="0" w:color="auto"/>
      </w:divBdr>
    </w:div>
    <w:div w:id="1106735479">
      <w:bodyDiv w:val="1"/>
      <w:marLeft w:val="0"/>
      <w:marRight w:val="0"/>
      <w:marTop w:val="0"/>
      <w:marBottom w:val="0"/>
      <w:divBdr>
        <w:top w:val="none" w:sz="0" w:space="0" w:color="auto"/>
        <w:left w:val="none" w:sz="0" w:space="0" w:color="auto"/>
        <w:bottom w:val="none" w:sz="0" w:space="0" w:color="auto"/>
        <w:right w:val="none" w:sz="0" w:space="0" w:color="auto"/>
      </w:divBdr>
    </w:div>
    <w:div w:id="1121270344">
      <w:bodyDiv w:val="1"/>
      <w:marLeft w:val="0"/>
      <w:marRight w:val="0"/>
      <w:marTop w:val="0"/>
      <w:marBottom w:val="0"/>
      <w:divBdr>
        <w:top w:val="none" w:sz="0" w:space="0" w:color="auto"/>
        <w:left w:val="none" w:sz="0" w:space="0" w:color="auto"/>
        <w:bottom w:val="none" w:sz="0" w:space="0" w:color="auto"/>
        <w:right w:val="none" w:sz="0" w:space="0" w:color="auto"/>
      </w:divBdr>
    </w:div>
    <w:div w:id="1155681737">
      <w:bodyDiv w:val="1"/>
      <w:marLeft w:val="0"/>
      <w:marRight w:val="0"/>
      <w:marTop w:val="0"/>
      <w:marBottom w:val="0"/>
      <w:divBdr>
        <w:top w:val="none" w:sz="0" w:space="0" w:color="auto"/>
        <w:left w:val="none" w:sz="0" w:space="0" w:color="auto"/>
        <w:bottom w:val="none" w:sz="0" w:space="0" w:color="auto"/>
        <w:right w:val="none" w:sz="0" w:space="0" w:color="auto"/>
      </w:divBdr>
      <w:divsChild>
        <w:div w:id="1278223641">
          <w:marLeft w:val="0"/>
          <w:marRight w:val="0"/>
          <w:marTop w:val="0"/>
          <w:marBottom w:val="0"/>
          <w:divBdr>
            <w:top w:val="none" w:sz="0" w:space="0" w:color="auto"/>
            <w:left w:val="none" w:sz="0" w:space="0" w:color="auto"/>
            <w:bottom w:val="none" w:sz="0" w:space="0" w:color="auto"/>
            <w:right w:val="none" w:sz="0" w:space="0" w:color="auto"/>
          </w:divBdr>
          <w:divsChild>
            <w:div w:id="1376469505">
              <w:marLeft w:val="0"/>
              <w:marRight w:val="0"/>
              <w:marTop w:val="0"/>
              <w:marBottom w:val="0"/>
              <w:divBdr>
                <w:top w:val="none" w:sz="0" w:space="0" w:color="auto"/>
                <w:left w:val="none" w:sz="0" w:space="0" w:color="auto"/>
                <w:bottom w:val="none" w:sz="0" w:space="0" w:color="auto"/>
                <w:right w:val="none" w:sz="0" w:space="0" w:color="auto"/>
              </w:divBdr>
              <w:divsChild>
                <w:div w:id="10141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446298">
      <w:bodyDiv w:val="1"/>
      <w:marLeft w:val="0"/>
      <w:marRight w:val="0"/>
      <w:marTop w:val="0"/>
      <w:marBottom w:val="0"/>
      <w:divBdr>
        <w:top w:val="none" w:sz="0" w:space="0" w:color="auto"/>
        <w:left w:val="none" w:sz="0" w:space="0" w:color="auto"/>
        <w:bottom w:val="none" w:sz="0" w:space="0" w:color="auto"/>
        <w:right w:val="none" w:sz="0" w:space="0" w:color="auto"/>
      </w:divBdr>
    </w:div>
    <w:div w:id="1240602721">
      <w:bodyDiv w:val="1"/>
      <w:marLeft w:val="0"/>
      <w:marRight w:val="0"/>
      <w:marTop w:val="0"/>
      <w:marBottom w:val="0"/>
      <w:divBdr>
        <w:top w:val="none" w:sz="0" w:space="0" w:color="auto"/>
        <w:left w:val="none" w:sz="0" w:space="0" w:color="auto"/>
        <w:bottom w:val="none" w:sz="0" w:space="0" w:color="auto"/>
        <w:right w:val="none" w:sz="0" w:space="0" w:color="auto"/>
      </w:divBdr>
    </w:div>
    <w:div w:id="1266889727">
      <w:bodyDiv w:val="1"/>
      <w:marLeft w:val="0"/>
      <w:marRight w:val="0"/>
      <w:marTop w:val="0"/>
      <w:marBottom w:val="0"/>
      <w:divBdr>
        <w:top w:val="none" w:sz="0" w:space="0" w:color="auto"/>
        <w:left w:val="none" w:sz="0" w:space="0" w:color="auto"/>
        <w:bottom w:val="none" w:sz="0" w:space="0" w:color="auto"/>
        <w:right w:val="none" w:sz="0" w:space="0" w:color="auto"/>
      </w:divBdr>
      <w:divsChild>
        <w:div w:id="94331713">
          <w:marLeft w:val="0"/>
          <w:marRight w:val="0"/>
          <w:marTop w:val="0"/>
          <w:marBottom w:val="0"/>
          <w:divBdr>
            <w:top w:val="none" w:sz="0" w:space="0" w:color="auto"/>
            <w:left w:val="none" w:sz="0" w:space="0" w:color="auto"/>
            <w:bottom w:val="none" w:sz="0" w:space="0" w:color="auto"/>
            <w:right w:val="none" w:sz="0" w:space="0" w:color="auto"/>
          </w:divBdr>
          <w:divsChild>
            <w:div w:id="467355446">
              <w:marLeft w:val="0"/>
              <w:marRight w:val="0"/>
              <w:marTop w:val="0"/>
              <w:marBottom w:val="0"/>
              <w:divBdr>
                <w:top w:val="none" w:sz="0" w:space="0" w:color="auto"/>
                <w:left w:val="none" w:sz="0" w:space="0" w:color="auto"/>
                <w:bottom w:val="none" w:sz="0" w:space="0" w:color="auto"/>
                <w:right w:val="none" w:sz="0" w:space="0" w:color="auto"/>
              </w:divBdr>
              <w:divsChild>
                <w:div w:id="1510172606">
                  <w:marLeft w:val="0"/>
                  <w:marRight w:val="0"/>
                  <w:marTop w:val="0"/>
                  <w:marBottom w:val="0"/>
                  <w:divBdr>
                    <w:top w:val="none" w:sz="0" w:space="0" w:color="auto"/>
                    <w:left w:val="none" w:sz="0" w:space="0" w:color="auto"/>
                    <w:bottom w:val="none" w:sz="0" w:space="0" w:color="auto"/>
                    <w:right w:val="none" w:sz="0" w:space="0" w:color="auto"/>
                  </w:divBdr>
                  <w:divsChild>
                    <w:div w:id="4582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258418">
      <w:bodyDiv w:val="1"/>
      <w:marLeft w:val="0"/>
      <w:marRight w:val="0"/>
      <w:marTop w:val="0"/>
      <w:marBottom w:val="0"/>
      <w:divBdr>
        <w:top w:val="none" w:sz="0" w:space="0" w:color="auto"/>
        <w:left w:val="none" w:sz="0" w:space="0" w:color="auto"/>
        <w:bottom w:val="none" w:sz="0" w:space="0" w:color="auto"/>
        <w:right w:val="none" w:sz="0" w:space="0" w:color="auto"/>
      </w:divBdr>
    </w:div>
    <w:div w:id="1454865530">
      <w:bodyDiv w:val="1"/>
      <w:marLeft w:val="0"/>
      <w:marRight w:val="0"/>
      <w:marTop w:val="0"/>
      <w:marBottom w:val="0"/>
      <w:divBdr>
        <w:top w:val="none" w:sz="0" w:space="0" w:color="auto"/>
        <w:left w:val="none" w:sz="0" w:space="0" w:color="auto"/>
        <w:bottom w:val="none" w:sz="0" w:space="0" w:color="auto"/>
        <w:right w:val="none" w:sz="0" w:space="0" w:color="auto"/>
      </w:divBdr>
    </w:div>
    <w:div w:id="1526401759">
      <w:bodyDiv w:val="1"/>
      <w:marLeft w:val="0"/>
      <w:marRight w:val="0"/>
      <w:marTop w:val="0"/>
      <w:marBottom w:val="0"/>
      <w:divBdr>
        <w:top w:val="none" w:sz="0" w:space="0" w:color="auto"/>
        <w:left w:val="none" w:sz="0" w:space="0" w:color="auto"/>
        <w:bottom w:val="none" w:sz="0" w:space="0" w:color="auto"/>
        <w:right w:val="none" w:sz="0" w:space="0" w:color="auto"/>
      </w:divBdr>
      <w:divsChild>
        <w:div w:id="545685131">
          <w:marLeft w:val="0"/>
          <w:marRight w:val="0"/>
          <w:marTop w:val="0"/>
          <w:marBottom w:val="0"/>
          <w:divBdr>
            <w:top w:val="none" w:sz="0" w:space="0" w:color="auto"/>
            <w:left w:val="none" w:sz="0" w:space="0" w:color="auto"/>
            <w:bottom w:val="none" w:sz="0" w:space="0" w:color="auto"/>
            <w:right w:val="none" w:sz="0" w:space="0" w:color="auto"/>
          </w:divBdr>
          <w:divsChild>
            <w:div w:id="30693253">
              <w:marLeft w:val="0"/>
              <w:marRight w:val="0"/>
              <w:marTop w:val="0"/>
              <w:marBottom w:val="0"/>
              <w:divBdr>
                <w:top w:val="none" w:sz="0" w:space="0" w:color="auto"/>
                <w:left w:val="none" w:sz="0" w:space="0" w:color="auto"/>
                <w:bottom w:val="none" w:sz="0" w:space="0" w:color="auto"/>
                <w:right w:val="none" w:sz="0" w:space="0" w:color="auto"/>
              </w:divBdr>
              <w:divsChild>
                <w:div w:id="15249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364156">
      <w:bodyDiv w:val="1"/>
      <w:marLeft w:val="0"/>
      <w:marRight w:val="0"/>
      <w:marTop w:val="0"/>
      <w:marBottom w:val="0"/>
      <w:divBdr>
        <w:top w:val="none" w:sz="0" w:space="0" w:color="auto"/>
        <w:left w:val="none" w:sz="0" w:space="0" w:color="auto"/>
        <w:bottom w:val="none" w:sz="0" w:space="0" w:color="auto"/>
        <w:right w:val="none" w:sz="0" w:space="0" w:color="auto"/>
      </w:divBdr>
    </w:div>
    <w:div w:id="1796756244">
      <w:bodyDiv w:val="1"/>
      <w:marLeft w:val="0"/>
      <w:marRight w:val="0"/>
      <w:marTop w:val="0"/>
      <w:marBottom w:val="0"/>
      <w:divBdr>
        <w:top w:val="none" w:sz="0" w:space="0" w:color="auto"/>
        <w:left w:val="none" w:sz="0" w:space="0" w:color="auto"/>
        <w:bottom w:val="none" w:sz="0" w:space="0" w:color="auto"/>
        <w:right w:val="none" w:sz="0" w:space="0" w:color="auto"/>
      </w:divBdr>
    </w:div>
    <w:div w:id="1846554738">
      <w:bodyDiv w:val="1"/>
      <w:marLeft w:val="0"/>
      <w:marRight w:val="0"/>
      <w:marTop w:val="0"/>
      <w:marBottom w:val="0"/>
      <w:divBdr>
        <w:top w:val="none" w:sz="0" w:space="0" w:color="auto"/>
        <w:left w:val="none" w:sz="0" w:space="0" w:color="auto"/>
        <w:bottom w:val="none" w:sz="0" w:space="0" w:color="auto"/>
        <w:right w:val="none" w:sz="0" w:space="0" w:color="auto"/>
      </w:divBdr>
    </w:div>
    <w:div w:id="2003926116">
      <w:bodyDiv w:val="1"/>
      <w:marLeft w:val="0"/>
      <w:marRight w:val="0"/>
      <w:marTop w:val="0"/>
      <w:marBottom w:val="0"/>
      <w:divBdr>
        <w:top w:val="none" w:sz="0" w:space="0" w:color="auto"/>
        <w:left w:val="none" w:sz="0" w:space="0" w:color="auto"/>
        <w:bottom w:val="none" w:sz="0" w:space="0" w:color="auto"/>
        <w:right w:val="none" w:sz="0" w:space="0" w:color="auto"/>
      </w:divBdr>
      <w:divsChild>
        <w:div w:id="1647196177">
          <w:marLeft w:val="0"/>
          <w:marRight w:val="0"/>
          <w:marTop w:val="0"/>
          <w:marBottom w:val="0"/>
          <w:divBdr>
            <w:top w:val="none" w:sz="0" w:space="0" w:color="auto"/>
            <w:left w:val="none" w:sz="0" w:space="0" w:color="auto"/>
            <w:bottom w:val="none" w:sz="0" w:space="0" w:color="auto"/>
            <w:right w:val="none" w:sz="0" w:space="0" w:color="auto"/>
          </w:divBdr>
          <w:divsChild>
            <w:div w:id="703097843">
              <w:marLeft w:val="0"/>
              <w:marRight w:val="0"/>
              <w:marTop w:val="0"/>
              <w:marBottom w:val="0"/>
              <w:divBdr>
                <w:top w:val="none" w:sz="0" w:space="0" w:color="auto"/>
                <w:left w:val="none" w:sz="0" w:space="0" w:color="auto"/>
                <w:bottom w:val="none" w:sz="0" w:space="0" w:color="auto"/>
                <w:right w:val="none" w:sz="0" w:space="0" w:color="auto"/>
              </w:divBdr>
              <w:divsChild>
                <w:div w:id="17920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m-a-prediction.herokuapp.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2267D0-9B6E-FB41-93C8-318C988BC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4061</Words>
  <Characters>23149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Howard Ly</cp:lastModifiedBy>
  <cp:revision>2</cp:revision>
  <cp:lastPrinted>2019-08-19T17:06:00Z</cp:lastPrinted>
  <dcterms:created xsi:type="dcterms:W3CDTF">2019-08-20T00:38:00Z</dcterms:created>
  <dcterms:modified xsi:type="dcterms:W3CDTF">2019-08-20T00:38:00Z</dcterms:modified>
</cp:coreProperties>
</file>